
<file path=[Content_Types].xml><?xml version="1.0" encoding="utf-8"?>
<Types xmlns="http://schemas.openxmlformats.org/package/2006/content-types">
  <Default Extension="png" ContentType="image/png"/>
  <Default Extension="wmf" ContentType="image/x-wmf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B92741" w:rsidRPr="00305B88" w:rsidRDefault="00180F63">
      <w:pPr>
        <w:rPr>
          <w:rFonts w:ascii="Times New Roman" w:hAnsi="Times New Roman" w:cs="Times New Roman"/>
        </w:rPr>
      </w:pPr>
      <w:r w:rsidRPr="00305B88">
        <w:rPr>
          <w:rFonts w:ascii="Times New Roman" w:hAnsi="Times New Roman" w:cs="Times New Roman"/>
          <w:b/>
        </w:rPr>
        <w:t>Due date</w:t>
      </w:r>
      <w:r w:rsidR="00E415A0">
        <w:rPr>
          <w:rFonts w:ascii="Times New Roman" w:hAnsi="Times New Roman" w:cs="Times New Roman"/>
        </w:rPr>
        <w:t>: Wednesday</w:t>
      </w:r>
      <w:r w:rsidR="00717ECB">
        <w:rPr>
          <w:rFonts w:ascii="Times New Roman" w:hAnsi="Times New Roman" w:cs="Times New Roman"/>
        </w:rPr>
        <w:t xml:space="preserve">, </w:t>
      </w:r>
      <w:r w:rsidR="00717ECB" w:rsidRPr="00305B88">
        <w:rPr>
          <w:rFonts w:ascii="Times New Roman" w:hAnsi="Times New Roman" w:cs="Times New Roman"/>
        </w:rPr>
        <w:t>October</w:t>
      </w:r>
      <w:r w:rsidRPr="00717ECB">
        <w:rPr>
          <w:rFonts w:ascii="Times New Roman" w:hAnsi="Times New Roman" w:cs="Times New Roman"/>
          <w:sz w:val="28"/>
          <w:szCs w:val="28"/>
        </w:rPr>
        <w:t xml:space="preserve"> </w:t>
      </w:r>
      <w:r w:rsidR="00717ECB" w:rsidRPr="00717ECB">
        <w:rPr>
          <w:rFonts w:ascii="Times New Roman" w:hAnsi="Times New Roman" w:cs="Times New Roman"/>
          <w:b/>
          <w:color w:val="FF0000"/>
          <w:sz w:val="28"/>
          <w:szCs w:val="28"/>
        </w:rPr>
        <w:t>5</w:t>
      </w:r>
      <w:r w:rsidR="00717ECB" w:rsidRPr="00717ECB">
        <w:rPr>
          <w:rFonts w:ascii="Times New Roman" w:hAnsi="Times New Roman" w:cs="Times New Roman"/>
          <w:b/>
          <w:color w:val="FF0000"/>
          <w:sz w:val="28"/>
          <w:szCs w:val="28"/>
          <w:vertAlign w:val="superscript"/>
        </w:rPr>
        <w:t>th</w:t>
      </w:r>
      <w:r w:rsidR="00717ECB" w:rsidRPr="00717ECB">
        <w:rPr>
          <w:rFonts w:ascii="Times New Roman" w:hAnsi="Times New Roman" w:cs="Times New Roman"/>
          <w:sz w:val="28"/>
          <w:szCs w:val="28"/>
        </w:rPr>
        <w:t>,</w:t>
      </w:r>
      <w:r w:rsidR="00E415A0" w:rsidRPr="00717ECB">
        <w:rPr>
          <w:rFonts w:ascii="Times New Roman" w:hAnsi="Times New Roman" w:cs="Times New Roman"/>
          <w:sz w:val="28"/>
          <w:szCs w:val="28"/>
        </w:rPr>
        <w:t xml:space="preserve"> 2016</w:t>
      </w:r>
    </w:p>
    <w:p w:rsidR="00180F63" w:rsidRPr="00305B88" w:rsidRDefault="00180F63">
      <w:pPr>
        <w:rPr>
          <w:rFonts w:ascii="Times New Roman" w:hAnsi="Times New Roman" w:cs="Times New Roman"/>
        </w:rPr>
      </w:pPr>
      <w:r w:rsidRPr="00B71E6D">
        <w:rPr>
          <w:rFonts w:ascii="Times New Roman" w:hAnsi="Times New Roman" w:cs="Times New Roman"/>
          <w:b/>
        </w:rPr>
        <w:t>Purpose</w:t>
      </w:r>
      <w:r w:rsidRPr="00305B88">
        <w:rPr>
          <w:rFonts w:ascii="Times New Roman" w:hAnsi="Times New Roman" w:cs="Times New Roman"/>
        </w:rPr>
        <w:t xml:space="preserve">: Demonstrate successfully installing and updating the </w:t>
      </w:r>
      <w:r w:rsidRPr="00305B88">
        <w:rPr>
          <w:rFonts w:ascii="Times New Roman" w:hAnsi="Times New Roman" w:cs="Times New Roman"/>
          <w:b/>
        </w:rPr>
        <w:t>Ubuntu Desktop 16.04</w:t>
      </w:r>
      <w:r w:rsidRPr="00305B88">
        <w:rPr>
          <w:rFonts w:ascii="Times New Roman" w:hAnsi="Times New Roman" w:cs="Times New Roman"/>
        </w:rPr>
        <w:t xml:space="preserve"> as a virtual machine with VMware.</w:t>
      </w:r>
    </w:p>
    <w:p w:rsidR="00180F63" w:rsidRPr="00305B88" w:rsidRDefault="00180F63">
      <w:pPr>
        <w:rPr>
          <w:rFonts w:ascii="Times New Roman" w:hAnsi="Times New Roman" w:cs="Times New Roman"/>
        </w:rPr>
      </w:pPr>
      <w:r w:rsidRPr="00305B88">
        <w:rPr>
          <w:rFonts w:ascii="Times New Roman" w:hAnsi="Times New Roman" w:cs="Times New Roman"/>
          <w:b/>
        </w:rPr>
        <w:t>Marks:</w:t>
      </w:r>
      <w:r w:rsidRPr="00305B88">
        <w:rPr>
          <w:rFonts w:ascii="Times New Roman" w:hAnsi="Times New Roman" w:cs="Times New Roman"/>
        </w:rPr>
        <w:t xml:space="preserve"> 10 </w:t>
      </w:r>
    </w:p>
    <w:p w:rsidR="00180F63" w:rsidRPr="00305B88" w:rsidRDefault="00180F63">
      <w:pPr>
        <w:rPr>
          <w:rFonts w:ascii="Times New Roman" w:hAnsi="Times New Roman" w:cs="Times New Roman"/>
        </w:rPr>
      </w:pPr>
      <w:r w:rsidRPr="00305B88">
        <w:rPr>
          <w:rFonts w:ascii="Times New Roman" w:hAnsi="Times New Roman" w:cs="Times New Roman"/>
          <w:b/>
        </w:rPr>
        <w:t>Procedure:</w:t>
      </w:r>
      <w:r w:rsidRPr="00305B88">
        <w:rPr>
          <w:rFonts w:ascii="Times New Roman" w:hAnsi="Times New Roman" w:cs="Times New Roman"/>
        </w:rPr>
        <w:t xml:space="preserve">  The following instructions will guide you through the installation process for VMware </w:t>
      </w:r>
      <w:r w:rsidRPr="00305B88">
        <w:rPr>
          <w:rFonts w:ascii="Times New Roman" w:hAnsi="Times New Roman" w:cs="Times New Roman"/>
          <w:b/>
        </w:rPr>
        <w:t>Workstations 12.</w:t>
      </w:r>
      <w:r w:rsidRPr="00305B88">
        <w:rPr>
          <w:rFonts w:ascii="Times New Roman" w:hAnsi="Times New Roman" w:cs="Times New Roman"/>
        </w:rPr>
        <w:t xml:space="preserve"> We will use this software throughout CST8101 to run Linux and Windows operating systems.</w:t>
      </w:r>
    </w:p>
    <w:p w:rsidR="00FD1DD1" w:rsidRPr="00305B88" w:rsidRDefault="005919F3">
      <w:pPr>
        <w:rPr>
          <w:rFonts w:ascii="Times New Roman" w:hAnsi="Times New Roman" w:cs="Times New Roman"/>
        </w:rPr>
      </w:pPr>
      <w:r w:rsidRPr="00305B88">
        <w:rPr>
          <w:rFonts w:ascii="Times New Roman" w:hAnsi="Times New Roman" w:cs="Times New Roman"/>
        </w:rPr>
        <w:t xml:space="preserve">Go </w:t>
      </w:r>
      <w:r w:rsidR="007F4613" w:rsidRPr="00305B88">
        <w:rPr>
          <w:rFonts w:ascii="Times New Roman" w:hAnsi="Times New Roman" w:cs="Times New Roman"/>
        </w:rPr>
        <w:t xml:space="preserve">to </w:t>
      </w:r>
      <w:hyperlink r:id="rId6" w:history="1">
        <w:r w:rsidRPr="00305B88">
          <w:rPr>
            <w:rStyle w:val="Hyperlink"/>
            <w:rFonts w:ascii="Times New Roman" w:hAnsi="Times New Roman" w:cs="Times New Roman"/>
          </w:rPr>
          <w:t>http://www.ubuntu.com/download/desktop</w:t>
        </w:r>
      </w:hyperlink>
      <w:r w:rsidRPr="00305B88">
        <w:rPr>
          <w:rFonts w:ascii="Times New Roman" w:hAnsi="Times New Roman" w:cs="Times New Roman"/>
        </w:rPr>
        <w:t xml:space="preserve">  and download Ubuntu 16.04 </w:t>
      </w:r>
      <w:r w:rsidR="00FD1DD1" w:rsidRPr="00305B88">
        <w:rPr>
          <w:rFonts w:ascii="Times New Roman" w:hAnsi="Times New Roman" w:cs="Times New Roman"/>
        </w:rPr>
        <w:t xml:space="preserve">to a </w:t>
      </w:r>
      <w:r w:rsidR="00B71E6D" w:rsidRPr="00305B88">
        <w:rPr>
          <w:rFonts w:ascii="Times New Roman" w:hAnsi="Times New Roman" w:cs="Times New Roman"/>
        </w:rPr>
        <w:t>directory on</w:t>
      </w:r>
      <w:r w:rsidR="00FD1DD1" w:rsidRPr="00305B88">
        <w:rPr>
          <w:rFonts w:ascii="Times New Roman" w:hAnsi="Times New Roman" w:cs="Times New Roman"/>
        </w:rPr>
        <w:t xml:space="preserve"> your local hard drive.</w:t>
      </w:r>
    </w:p>
    <w:p w:rsidR="005919F3" w:rsidRPr="00305B88" w:rsidRDefault="00FD1DD1">
      <w:pPr>
        <w:rPr>
          <w:rFonts w:ascii="Times New Roman" w:hAnsi="Times New Roman" w:cs="Times New Roman"/>
        </w:rPr>
      </w:pPr>
      <w:r w:rsidRPr="00305B88">
        <w:rPr>
          <w:rFonts w:ascii="Times New Roman" w:hAnsi="Times New Roman" w:cs="Times New Roman"/>
          <w:noProof/>
        </w:rPr>
        <w:drawing>
          <wp:inline distT="0" distB="0" distL="0" distR="0" wp14:anchorId="1A802EEF" wp14:editId="4295434B">
            <wp:extent cx="5582285" cy="18097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2285" cy="18097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FD1DD1" w:rsidRPr="00305B88" w:rsidRDefault="00EA1EF2">
      <w:pPr>
        <w:rPr>
          <w:rFonts w:ascii="Times New Roman" w:hAnsi="Times New Roman" w:cs="Times New Roman"/>
          <w:sz w:val="28"/>
          <w:szCs w:val="28"/>
          <w:u w:val="single"/>
        </w:rPr>
      </w:pPr>
      <w:r w:rsidRPr="00305B88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74C0F2E" wp14:editId="0BEF0C2A">
                <wp:simplePos x="0" y="0"/>
                <wp:positionH relativeFrom="column">
                  <wp:posOffset>4724400</wp:posOffset>
                </wp:positionH>
                <wp:positionV relativeFrom="paragraph">
                  <wp:posOffset>77470</wp:posOffset>
                </wp:positionV>
                <wp:extent cx="1971675" cy="1724025"/>
                <wp:effectExtent l="0" t="0" r="28575" b="28575"/>
                <wp:wrapNone/>
                <wp:docPr id="24" name="Text Box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71675" cy="172402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txbx>
                        <w:txbxContent>
                          <w:p w:rsidR="00B706FE" w:rsidRDefault="00B706FE" w:rsidP="00EE65CD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024B9C0" wp14:editId="5BF6CA79">
                                  <wp:extent cx="1285875" cy="1600200"/>
                                  <wp:effectExtent l="0" t="0" r="9525" b="0"/>
                                  <wp:docPr id="4" name="Picture 3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"/>
                                          <pic:cNvPicPr/>
                                        </pic:nvPicPr>
                                        <pic:blipFill>
                                          <a:blip r:embed="rId8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285875" cy="16002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numCol="1" spcCol="0" rtlCol="0" fromWordArt="0" anchor="t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24" o:spid="_x0000_s1026" type="#_x0000_t202" style="position:absolute;margin-left:372pt;margin-top:6.1pt;width:155.25pt;height:135.7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" fillcolor="window" strokeweight=".5pt">
                <v:textbox>
                  <w:txbxContent>
                    <w:p w:rsidR="00B706FE" w:rsidRDefault="00B706FE" w:rsidP="00EE65CD">
                      <w:r>
                        <w:rPr>
                          <w:noProof/>
                        </w:rPr>
                        <w:drawing>
                          <wp:inline distT="0" distB="0" distL="0" distR="0" wp14:anchorId="4024B9C0" wp14:editId="5BF6CA79">
                            <wp:extent cx="1285875" cy="1600200"/>
                            <wp:effectExtent l="0" t="0" r="9525" b="0"/>
                            <wp:docPr id="4" name="Picture 3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"/>
                                    <pic:cNvPicPr/>
                                  </pic:nvPicPr>
                                  <pic:blipFill>
                                    <a:blip r:embed="rId9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285875" cy="16002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  <w:u w:val="single"/>
        </w:rPr>
        <w:t>1-</w:t>
      </w:r>
      <w:r w:rsidR="00FD1DD1" w:rsidRPr="00305B88">
        <w:rPr>
          <w:rFonts w:ascii="Times New Roman" w:hAnsi="Times New Roman" w:cs="Times New Roman"/>
          <w:sz w:val="28"/>
          <w:szCs w:val="28"/>
          <w:u w:val="single"/>
        </w:rPr>
        <w:t>Instruction for Acquiring and installing VMware workstation 12</w:t>
      </w:r>
    </w:p>
    <w:p w:rsidR="00E67404" w:rsidRPr="00305B88" w:rsidRDefault="00E67404">
      <w:pPr>
        <w:rPr>
          <w:rFonts w:ascii="Times New Roman" w:hAnsi="Times New Roman" w:cs="Times New Roman"/>
        </w:rPr>
      </w:pPr>
    </w:p>
    <w:p w:rsidR="00EE65CD" w:rsidRPr="00305B88" w:rsidRDefault="00BB352B" w:rsidP="00AF39FC">
      <w:pPr>
        <w:spacing w:after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Login </w:t>
      </w:r>
      <w:r w:rsidR="00FD1DD1" w:rsidRPr="00305B88">
        <w:rPr>
          <w:rFonts w:ascii="Times New Roman" w:hAnsi="Times New Roman" w:cs="Times New Roman"/>
        </w:rPr>
        <w:t xml:space="preserve">to your </w:t>
      </w:r>
      <w:r w:rsidR="00FD1DD1" w:rsidRPr="00305B88">
        <w:rPr>
          <w:rFonts w:ascii="Times New Roman" w:hAnsi="Times New Roman" w:cs="Times New Roman"/>
          <w:b/>
        </w:rPr>
        <w:t>BB</w:t>
      </w:r>
      <w:r w:rsidR="00FD1DD1" w:rsidRPr="00305B88">
        <w:rPr>
          <w:rFonts w:ascii="Times New Roman" w:hAnsi="Times New Roman" w:cs="Times New Roman"/>
        </w:rPr>
        <w:t xml:space="preserve"> and choose Computer Essentials 8101</w:t>
      </w:r>
      <w:r w:rsidR="00EE65CD" w:rsidRPr="00305B88">
        <w:rPr>
          <w:rFonts w:ascii="Times New Roman" w:hAnsi="Times New Roman" w:cs="Times New Roman"/>
        </w:rPr>
        <w:t xml:space="preserve"> </w:t>
      </w:r>
      <w:r w:rsidR="00A32945" w:rsidRPr="00305B88">
        <w:rPr>
          <w:rFonts w:ascii="Times New Roman" w:hAnsi="Times New Roman" w:cs="Times New Roman"/>
        </w:rPr>
        <w:t>340</w:t>
      </w:r>
    </w:p>
    <w:p w:rsidR="00FD1DD1" w:rsidRPr="00305B88" w:rsidRDefault="00EE65CD">
      <w:pPr>
        <w:rPr>
          <w:rFonts w:ascii="Times New Roman" w:hAnsi="Times New Roman" w:cs="Times New Roman"/>
        </w:rPr>
      </w:pPr>
      <w:proofErr w:type="gramStart"/>
      <w:r w:rsidRPr="00305B88">
        <w:rPr>
          <w:rFonts w:ascii="Times New Roman" w:hAnsi="Times New Roman" w:cs="Times New Roman"/>
        </w:rPr>
        <w:t>and</w:t>
      </w:r>
      <w:proofErr w:type="gramEnd"/>
      <w:r w:rsidRPr="00305B88">
        <w:rPr>
          <w:rFonts w:ascii="Times New Roman" w:hAnsi="Times New Roman" w:cs="Times New Roman"/>
        </w:rPr>
        <w:t xml:space="preserve"> click on </w:t>
      </w:r>
      <w:r w:rsidR="009401C9" w:rsidRPr="00305B88">
        <w:rPr>
          <w:rFonts w:ascii="Times New Roman" w:hAnsi="Times New Roman" w:cs="Times New Roman"/>
          <w:b/>
        </w:rPr>
        <w:t xml:space="preserve">Digital Resources </w:t>
      </w:r>
    </w:p>
    <w:p w:rsidR="00EE65CD" w:rsidRPr="00305B88" w:rsidRDefault="00EE65CD">
      <w:pPr>
        <w:rPr>
          <w:rFonts w:ascii="Times New Roman" w:hAnsi="Times New Roman" w:cs="Times New Roman"/>
        </w:rPr>
      </w:pPr>
    </w:p>
    <w:p w:rsidR="00EE65CD" w:rsidRPr="00305B88" w:rsidRDefault="00EE65CD">
      <w:pPr>
        <w:rPr>
          <w:rFonts w:ascii="Times New Roman" w:hAnsi="Times New Roman" w:cs="Times New Roman"/>
        </w:rPr>
      </w:pPr>
    </w:p>
    <w:p w:rsidR="00EE65CD" w:rsidRPr="00305B88" w:rsidRDefault="00EA1EF2">
      <w:pPr>
        <w:rPr>
          <w:rFonts w:ascii="Times New Roman" w:hAnsi="Times New Roman" w:cs="Times New Roman"/>
        </w:rPr>
      </w:pPr>
      <w:r w:rsidRPr="00305B88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98CA40C" wp14:editId="437E1CE7">
                <wp:simplePos x="0" y="0"/>
                <wp:positionH relativeFrom="column">
                  <wp:posOffset>4686300</wp:posOffset>
                </wp:positionH>
                <wp:positionV relativeFrom="paragraph">
                  <wp:posOffset>78105</wp:posOffset>
                </wp:positionV>
                <wp:extent cx="2019300" cy="1057275"/>
                <wp:effectExtent l="0" t="0" r="19050" b="28575"/>
                <wp:wrapNone/>
                <wp:docPr id="29" name="Text Box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19300" cy="105727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txbx>
                        <w:txbxContent>
                          <w:p w:rsidR="00B706FE" w:rsidRDefault="00B706FE" w:rsidP="00EE65CD">
                            <w:r w:rsidRPr="003379CD">
                              <w:rPr>
                                <w:noProof/>
                              </w:rPr>
                              <w:drawing>
                                <wp:inline distT="0" distB="0" distL="0" distR="0" wp14:anchorId="6D42386E" wp14:editId="207BD7C3">
                                  <wp:extent cx="1826041" cy="1009650"/>
                                  <wp:effectExtent l="0" t="0" r="3175" b="0"/>
                                  <wp:docPr id="5" name="Picture 4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830070" cy="101187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numCol="1" spcCol="0" rtlCol="0" fromWordArt="0" anchor="t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9" o:spid="_x0000_s1027" type="#_x0000_t202" style="position:absolute;margin-left:369pt;margin-top:6.15pt;width:159pt;height:83.25pt;z-index:2516613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" fillcolor="window" strokeweight=".5pt">
                <v:textbox>
                  <w:txbxContent>
                    <w:p w:rsidR="00B706FE" w:rsidRDefault="00B706FE" w:rsidP="00EE65CD">
                      <w:r w:rsidRPr="003379CD">
                        <w:rPr>
                          <w:noProof/>
                        </w:rPr>
                        <w:drawing>
                          <wp:inline distT="0" distB="0" distL="0" distR="0" wp14:anchorId="6D42386E" wp14:editId="207BD7C3">
                            <wp:extent cx="1826041" cy="1009650"/>
                            <wp:effectExtent l="0" t="0" r="3175" b="0"/>
                            <wp:docPr id="5" name="Picture 4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830070" cy="101187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FD1DD1" w:rsidRPr="00305B88" w:rsidRDefault="00FD1DD1">
      <w:pPr>
        <w:rPr>
          <w:rFonts w:ascii="Times New Roman" w:hAnsi="Times New Roman" w:cs="Times New Roman"/>
        </w:rPr>
      </w:pPr>
    </w:p>
    <w:p w:rsidR="00FD1DD1" w:rsidRPr="00305B88" w:rsidRDefault="00BB352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Log</w:t>
      </w:r>
      <w:r w:rsidR="00EE65CD" w:rsidRPr="00305B88">
        <w:rPr>
          <w:rFonts w:ascii="Times New Roman" w:hAnsi="Times New Roman" w:cs="Times New Roman"/>
        </w:rPr>
        <w:t xml:space="preserve">in to </w:t>
      </w:r>
      <w:r w:rsidR="00EE65CD" w:rsidRPr="00305B88">
        <w:rPr>
          <w:rFonts w:ascii="Times New Roman" w:hAnsi="Times New Roman" w:cs="Times New Roman"/>
          <w:b/>
        </w:rPr>
        <w:t xml:space="preserve">Algonquin </w:t>
      </w:r>
      <w:r w:rsidR="009401C9" w:rsidRPr="00305B88">
        <w:rPr>
          <w:rFonts w:ascii="Times New Roman" w:hAnsi="Times New Roman" w:cs="Times New Roman"/>
          <w:b/>
        </w:rPr>
        <w:t>College</w:t>
      </w:r>
      <w:r w:rsidR="009401C9" w:rsidRPr="00305B88">
        <w:rPr>
          <w:rFonts w:ascii="Times New Roman" w:hAnsi="Times New Roman" w:cs="Times New Roman"/>
        </w:rPr>
        <w:t xml:space="preserve"> with</w:t>
      </w:r>
      <w:r w:rsidR="001937DD" w:rsidRPr="00305B88">
        <w:rPr>
          <w:rFonts w:ascii="Times New Roman" w:hAnsi="Times New Roman" w:cs="Times New Roman"/>
        </w:rPr>
        <w:t xml:space="preserve"> your user id and password</w:t>
      </w:r>
      <w:r w:rsidR="00EE65CD" w:rsidRPr="00305B88">
        <w:rPr>
          <w:rFonts w:ascii="Times New Roman" w:hAnsi="Times New Roman" w:cs="Times New Roman"/>
        </w:rPr>
        <w:tab/>
      </w:r>
      <w:r w:rsidR="00EE65CD" w:rsidRPr="00305B88">
        <w:rPr>
          <w:rFonts w:ascii="Times New Roman" w:hAnsi="Times New Roman" w:cs="Times New Roman"/>
        </w:rPr>
        <w:tab/>
      </w:r>
      <w:r w:rsidR="00EE65CD" w:rsidRPr="00305B88">
        <w:rPr>
          <w:rFonts w:ascii="Times New Roman" w:hAnsi="Times New Roman" w:cs="Times New Roman"/>
        </w:rPr>
        <w:tab/>
      </w:r>
    </w:p>
    <w:p w:rsidR="00FD1DD1" w:rsidRPr="00305B88" w:rsidRDefault="00EA1EF2">
      <w:pPr>
        <w:rPr>
          <w:rFonts w:ascii="Times New Roman" w:hAnsi="Times New Roman" w:cs="Times New Roman"/>
        </w:rPr>
      </w:pPr>
      <w:r w:rsidRPr="00305B88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035414D6" wp14:editId="4BAFF58D">
                <wp:simplePos x="0" y="0"/>
                <wp:positionH relativeFrom="column">
                  <wp:posOffset>4343400</wp:posOffset>
                </wp:positionH>
                <wp:positionV relativeFrom="paragraph">
                  <wp:posOffset>257810</wp:posOffset>
                </wp:positionV>
                <wp:extent cx="2352675" cy="590550"/>
                <wp:effectExtent l="0" t="0" r="28575" b="19050"/>
                <wp:wrapNone/>
                <wp:docPr id="9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52675" cy="5905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706FE" w:rsidRDefault="00B706FE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BDC12E1" wp14:editId="74CD4276">
                                  <wp:extent cx="2163445" cy="394056"/>
                                  <wp:effectExtent l="0" t="0" r="0" b="6350"/>
                                  <wp:docPr id="1" name="Picture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"/>
                                          <pic:cNvPicPr/>
                                        </pic:nvPicPr>
                                        <pic:blipFill>
                                          <a:blip r:embed="rId12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163445" cy="394056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9" o:spid="_x0000_s1028" type="#_x0000_t202" style="position:absolute;margin-left:342pt;margin-top:20.3pt;width:185.25pt;height:46.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" fillcolor="white [3201]" strokeweight=".5pt">
                <v:textbox>
                  <w:txbxContent>
                    <w:p w:rsidR="00B706FE" w:rsidRDefault="00B706FE">
                      <w:r>
                        <w:rPr>
                          <w:noProof/>
                        </w:rPr>
                        <w:drawing>
                          <wp:inline distT="0" distB="0" distL="0" distR="0" wp14:anchorId="6BDC12E1" wp14:editId="74CD4276">
                            <wp:extent cx="2163445" cy="394056"/>
                            <wp:effectExtent l="0" t="0" r="0" b="6350"/>
                            <wp:docPr id="1" name="Picture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"/>
                                    <pic:cNvPicPr/>
                                  </pic:nvPicPr>
                                  <pic:blipFill>
                                    <a:blip r:embed="rId13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163445" cy="394056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B6070A" w:rsidRPr="00305B88" w:rsidRDefault="00B6070A">
      <w:pPr>
        <w:rPr>
          <w:rFonts w:ascii="Times New Roman" w:hAnsi="Times New Roman" w:cs="Times New Roman"/>
        </w:rPr>
      </w:pPr>
    </w:p>
    <w:p w:rsidR="00B6070A" w:rsidRPr="00EA1EF2" w:rsidRDefault="00B6070A">
      <w:pPr>
        <w:rPr>
          <w:rFonts w:ascii="Times New Roman" w:hAnsi="Times New Roman" w:cs="Times New Roman"/>
          <w:b/>
        </w:rPr>
      </w:pPr>
      <w:r w:rsidRPr="00305B88">
        <w:rPr>
          <w:rFonts w:ascii="Times New Roman" w:hAnsi="Times New Roman" w:cs="Times New Roman"/>
        </w:rPr>
        <w:t xml:space="preserve">Click on Continue to </w:t>
      </w:r>
      <w:r w:rsidRPr="00EA1EF2">
        <w:rPr>
          <w:rFonts w:ascii="Times New Roman" w:hAnsi="Times New Roman" w:cs="Times New Roman"/>
          <w:b/>
        </w:rPr>
        <w:t>Digital Resource Portal</w:t>
      </w:r>
    </w:p>
    <w:p w:rsidR="00FD1DD1" w:rsidRPr="00305B88" w:rsidRDefault="00FD1DF8">
      <w:pPr>
        <w:rPr>
          <w:rFonts w:ascii="Times New Roman" w:hAnsi="Times New Roman" w:cs="Times New Roman"/>
        </w:rPr>
      </w:pPr>
      <w:r w:rsidRPr="00305B88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73F32262" wp14:editId="517B0EC0">
                <wp:simplePos x="0" y="0"/>
                <wp:positionH relativeFrom="column">
                  <wp:posOffset>3133725</wp:posOffset>
                </wp:positionH>
                <wp:positionV relativeFrom="paragraph">
                  <wp:posOffset>149225</wp:posOffset>
                </wp:positionV>
                <wp:extent cx="3619500" cy="714375"/>
                <wp:effectExtent l="0" t="0" r="19050" b="28575"/>
                <wp:wrapNone/>
                <wp:docPr id="33" name="Text Box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19500" cy="71437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txbx>
                        <w:txbxContent>
                          <w:p w:rsidR="00B706FE" w:rsidRDefault="00B706FE" w:rsidP="006B42E0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99CF102" wp14:editId="34D694FF">
                                  <wp:extent cx="3430270" cy="547989"/>
                                  <wp:effectExtent l="0" t="0" r="0" b="5080"/>
                                  <wp:docPr id="68" name="Picture 4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"/>
                                          <pic:cNvPicPr/>
                                        </pic:nvPicPr>
                                        <pic:blipFill>
                                          <a:blip r:embed="rId14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430270" cy="547989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numCol="1" spcCol="0" rtlCol="0" fromWordArt="0" anchor="t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3" o:spid="_x0000_s1029" type="#_x0000_t202" style="position:absolute;margin-left:246.75pt;margin-top:11.75pt;width:285pt;height:56.2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" fillcolor="window" strokeweight=".5pt">
                <v:textbox>
                  <w:txbxContent>
                    <w:p w:rsidR="00B706FE" w:rsidRDefault="00B706FE" w:rsidP="006B42E0">
                      <w:r>
                        <w:rPr>
                          <w:noProof/>
                        </w:rPr>
                        <w:drawing>
                          <wp:inline distT="0" distB="0" distL="0" distR="0" wp14:anchorId="199CF102" wp14:editId="34D694FF">
                            <wp:extent cx="3430270" cy="547989"/>
                            <wp:effectExtent l="0" t="0" r="0" b="5080"/>
                            <wp:docPr id="68" name="Picture 4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"/>
                                    <pic:cNvPicPr/>
                                  </pic:nvPicPr>
                                  <pic:blipFill>
                                    <a:blip r:embed="rId15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430270" cy="547989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6B42E0" w:rsidRPr="00305B88">
        <w:rPr>
          <w:rFonts w:ascii="Times New Roman" w:hAnsi="Times New Roman" w:cs="Times New Roman"/>
        </w:rPr>
        <w:t xml:space="preserve">Click on </w:t>
      </w:r>
      <w:r w:rsidR="00271C6E" w:rsidRPr="00305B88">
        <w:rPr>
          <w:rFonts w:ascii="Times New Roman" w:hAnsi="Times New Roman" w:cs="Times New Roman"/>
          <w:b/>
        </w:rPr>
        <w:t xml:space="preserve">Your </w:t>
      </w:r>
      <w:r w:rsidR="006B42E0" w:rsidRPr="00305B88">
        <w:rPr>
          <w:rFonts w:ascii="Times New Roman" w:hAnsi="Times New Roman" w:cs="Times New Roman"/>
          <w:b/>
        </w:rPr>
        <w:t>Software</w:t>
      </w:r>
      <w:r w:rsidR="00271C6E" w:rsidRPr="00305B88">
        <w:rPr>
          <w:rFonts w:ascii="Times New Roman" w:hAnsi="Times New Roman" w:cs="Times New Roman"/>
          <w:b/>
        </w:rPr>
        <w:t xml:space="preserve"> </w:t>
      </w:r>
      <w:r w:rsidR="00271C6E" w:rsidRPr="00305B88">
        <w:rPr>
          <w:rFonts w:ascii="Times New Roman" w:hAnsi="Times New Roman" w:cs="Times New Roman"/>
        </w:rPr>
        <w:t>tab</w:t>
      </w:r>
      <w:r w:rsidR="006B42E0" w:rsidRPr="00305B88">
        <w:rPr>
          <w:rFonts w:ascii="Times New Roman" w:hAnsi="Times New Roman" w:cs="Times New Roman"/>
        </w:rPr>
        <w:t xml:space="preserve"> and choose </w:t>
      </w:r>
      <w:r w:rsidR="006B42E0" w:rsidRPr="00305B88">
        <w:rPr>
          <w:rFonts w:ascii="Times New Roman" w:hAnsi="Times New Roman" w:cs="Times New Roman"/>
          <w:b/>
        </w:rPr>
        <w:t>VM</w:t>
      </w:r>
      <w:r w:rsidR="008030D8" w:rsidRPr="00305B88">
        <w:rPr>
          <w:rFonts w:ascii="Times New Roman" w:hAnsi="Times New Roman" w:cs="Times New Roman"/>
          <w:b/>
        </w:rPr>
        <w:t>ware</w:t>
      </w:r>
    </w:p>
    <w:p w:rsidR="00F43846" w:rsidRPr="00305B88" w:rsidRDefault="00F43846" w:rsidP="00AF39FC">
      <w:pPr>
        <w:spacing w:after="0"/>
        <w:rPr>
          <w:rFonts w:ascii="Times New Roman" w:hAnsi="Times New Roman" w:cs="Times New Roman"/>
        </w:rPr>
      </w:pPr>
    </w:p>
    <w:p w:rsidR="00F43846" w:rsidRPr="00305B88" w:rsidRDefault="00CE1033" w:rsidP="00AF39FC">
      <w:pPr>
        <w:spacing w:after="0"/>
        <w:rPr>
          <w:rFonts w:ascii="Times New Roman" w:hAnsi="Times New Roman" w:cs="Times New Roman"/>
        </w:rPr>
      </w:pPr>
      <w:r w:rsidRPr="00305B88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8F1AD0B" wp14:editId="6A888245">
                <wp:simplePos x="0" y="0"/>
                <wp:positionH relativeFrom="column">
                  <wp:posOffset>3924301</wp:posOffset>
                </wp:positionH>
                <wp:positionV relativeFrom="paragraph">
                  <wp:posOffset>148590</wp:posOffset>
                </wp:positionV>
                <wp:extent cx="2781300" cy="1371600"/>
                <wp:effectExtent l="0" t="0" r="19050" b="19050"/>
                <wp:wrapNone/>
                <wp:docPr id="36" name="Text Box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81300" cy="137160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txbx>
                        <w:txbxContent>
                          <w:p w:rsidR="00B706FE" w:rsidRDefault="00B706FE" w:rsidP="00FD1DF8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58B32B5" wp14:editId="68250086">
                                  <wp:extent cx="1895475" cy="1238250"/>
                                  <wp:effectExtent l="0" t="0" r="9525" b="0"/>
                                  <wp:docPr id="69" name="Picture 4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"/>
                                          <pic:cNvPicPr/>
                                        </pic:nvPicPr>
                                        <pic:blipFill>
                                          <a:blip r:embed="rId16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895475" cy="123825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6" o:spid="_x0000_s1030" type="#_x0000_t202" style="position:absolute;margin-left:309pt;margin-top:11.7pt;width:219pt;height:108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" fillcolor="window" strokeweight=".5pt">
                <v:textbox>
                  <w:txbxContent>
                    <w:p w:rsidR="00B706FE" w:rsidRDefault="00B706FE" w:rsidP="00FD1DF8">
                      <w:r>
                        <w:rPr>
                          <w:noProof/>
                        </w:rPr>
                        <w:drawing>
                          <wp:inline distT="0" distB="0" distL="0" distR="0" wp14:anchorId="258B32B5" wp14:editId="68250086">
                            <wp:extent cx="1895475" cy="1238250"/>
                            <wp:effectExtent l="0" t="0" r="9525" b="0"/>
                            <wp:docPr id="69" name="Picture 4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"/>
                                    <pic:cNvPicPr/>
                                  </pic:nvPicPr>
                                  <pic:blipFill>
                                    <a:blip r:embed="rId17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895475" cy="123825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F43846" w:rsidRPr="00305B88" w:rsidRDefault="00F43846" w:rsidP="00AF39FC">
      <w:pPr>
        <w:spacing w:after="0"/>
        <w:rPr>
          <w:rFonts w:ascii="Times New Roman" w:hAnsi="Times New Roman" w:cs="Times New Roman"/>
        </w:rPr>
      </w:pPr>
    </w:p>
    <w:p w:rsidR="00FD1DF8" w:rsidRPr="00305B88" w:rsidRDefault="00FD1DF8" w:rsidP="00AF39FC">
      <w:pPr>
        <w:spacing w:after="0"/>
        <w:rPr>
          <w:rFonts w:ascii="Times New Roman" w:hAnsi="Times New Roman" w:cs="Times New Roman"/>
        </w:rPr>
      </w:pPr>
      <w:r w:rsidRPr="00305B88">
        <w:rPr>
          <w:rFonts w:ascii="Times New Roman" w:hAnsi="Times New Roman" w:cs="Times New Roman"/>
        </w:rPr>
        <w:t xml:space="preserve">Select </w:t>
      </w:r>
      <w:r w:rsidRPr="00305B88">
        <w:rPr>
          <w:rFonts w:ascii="Times New Roman" w:hAnsi="Times New Roman" w:cs="Times New Roman"/>
          <w:b/>
        </w:rPr>
        <w:t>workstation 12</w:t>
      </w:r>
      <w:r w:rsidRPr="00305B88">
        <w:rPr>
          <w:rFonts w:ascii="Times New Roman" w:hAnsi="Times New Roman" w:cs="Times New Roman"/>
        </w:rPr>
        <w:t xml:space="preserve"> for Windows and click on </w:t>
      </w:r>
      <w:r w:rsidRPr="00305B88">
        <w:rPr>
          <w:rFonts w:ascii="Times New Roman" w:hAnsi="Times New Roman" w:cs="Times New Roman"/>
          <w:b/>
        </w:rPr>
        <w:t>Express checkout</w:t>
      </w:r>
      <w:r w:rsidRPr="00305B88">
        <w:rPr>
          <w:rFonts w:ascii="Times New Roman" w:hAnsi="Times New Roman" w:cs="Times New Roman"/>
        </w:rPr>
        <w:t xml:space="preserve"> </w:t>
      </w:r>
    </w:p>
    <w:p w:rsidR="00FD1DF8" w:rsidRPr="00305B88" w:rsidRDefault="00FD1DF8">
      <w:pPr>
        <w:rPr>
          <w:rFonts w:ascii="Times New Roman" w:hAnsi="Times New Roman" w:cs="Times New Roman"/>
        </w:rPr>
      </w:pPr>
      <w:r w:rsidRPr="00305B88">
        <w:rPr>
          <w:rFonts w:ascii="Times New Roman" w:hAnsi="Times New Roman" w:cs="Times New Roman"/>
        </w:rPr>
        <w:t xml:space="preserve">Note: for Mac machine choose </w:t>
      </w:r>
      <w:r w:rsidRPr="00305B88">
        <w:rPr>
          <w:rFonts w:ascii="Times New Roman" w:hAnsi="Times New Roman" w:cs="Times New Roman"/>
          <w:b/>
        </w:rPr>
        <w:t>VMware fusion 8</w:t>
      </w:r>
    </w:p>
    <w:p w:rsidR="00AF39FC" w:rsidRPr="00305B88" w:rsidRDefault="00AF39FC">
      <w:pPr>
        <w:rPr>
          <w:rFonts w:ascii="Times New Roman" w:hAnsi="Times New Roman" w:cs="Times New Roman"/>
        </w:rPr>
      </w:pPr>
    </w:p>
    <w:p w:rsidR="00AF39FC" w:rsidRPr="00305B88" w:rsidRDefault="00AF39FC">
      <w:pPr>
        <w:rPr>
          <w:rFonts w:ascii="Times New Roman" w:hAnsi="Times New Roman" w:cs="Times New Roman"/>
        </w:rPr>
      </w:pPr>
    </w:p>
    <w:p w:rsidR="009401C9" w:rsidRPr="00305B88" w:rsidRDefault="009401C9" w:rsidP="00AF39FC">
      <w:pPr>
        <w:spacing w:after="0"/>
        <w:rPr>
          <w:rFonts w:ascii="Times New Roman" w:hAnsi="Times New Roman" w:cs="Times New Roman"/>
        </w:rPr>
      </w:pPr>
    </w:p>
    <w:p w:rsidR="00CE1033" w:rsidRPr="00305B88" w:rsidRDefault="00CE1033" w:rsidP="00AF39FC">
      <w:pPr>
        <w:spacing w:after="0"/>
        <w:rPr>
          <w:rFonts w:ascii="Times New Roman" w:hAnsi="Times New Roman" w:cs="Times New Roman"/>
        </w:rPr>
      </w:pPr>
      <w:r w:rsidRPr="00305B88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7ECA2395" wp14:editId="2BC3FEF8">
                <wp:simplePos x="0" y="0"/>
                <wp:positionH relativeFrom="column">
                  <wp:posOffset>3924300</wp:posOffset>
                </wp:positionH>
                <wp:positionV relativeFrom="paragraph">
                  <wp:posOffset>27305</wp:posOffset>
                </wp:positionV>
                <wp:extent cx="2781300" cy="981075"/>
                <wp:effectExtent l="0" t="0" r="19050" b="28575"/>
                <wp:wrapNone/>
                <wp:docPr id="10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81300" cy="9810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706FE" w:rsidRDefault="00B706FE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0AAD573" wp14:editId="54CB653B">
                                  <wp:extent cx="2590800" cy="885825"/>
                                  <wp:effectExtent l="0" t="0" r="0" b="9525"/>
                                  <wp:docPr id="11" name="Picture 1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"/>
                                          <pic:cNvPicPr/>
                                        </pic:nvPicPr>
                                        <pic:blipFill>
                                          <a:blip r:embed="rId18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596190" cy="887668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Text Box 10" o:spid="_x0000_s1031" type="#_x0000_t202" style="position:absolute;margin-left:309pt;margin-top:2.15pt;width:219pt;height:77.25pt;z-index:2516674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" fillcolor="white [3201]" strokeweight=".5pt">
                <v:textbox>
                  <w:txbxContent>
                    <w:p w:rsidR="00B706FE" w:rsidRDefault="00B706FE">
                      <w:r>
                        <w:rPr>
                          <w:noProof/>
                        </w:rPr>
                        <w:drawing>
                          <wp:inline distT="0" distB="0" distL="0" distR="0" wp14:anchorId="20AAD573" wp14:editId="54CB653B">
                            <wp:extent cx="2590800" cy="885825"/>
                            <wp:effectExtent l="0" t="0" r="0" b="9525"/>
                            <wp:docPr id="11" name="Picture 1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"/>
                                    <pic:cNvPicPr/>
                                  </pic:nvPicPr>
                                  <pic:blipFill>
                                    <a:blip r:embed="rId19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596190" cy="887668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AF39FC" w:rsidRPr="00305B88" w:rsidRDefault="00AF39FC" w:rsidP="00AF39FC">
      <w:pPr>
        <w:spacing w:after="0"/>
        <w:rPr>
          <w:rFonts w:ascii="Times New Roman" w:hAnsi="Times New Roman" w:cs="Times New Roman"/>
        </w:rPr>
      </w:pPr>
      <w:r w:rsidRPr="00305B88">
        <w:rPr>
          <w:rFonts w:ascii="Times New Roman" w:hAnsi="Times New Roman" w:cs="Times New Roman"/>
        </w:rPr>
        <w:t xml:space="preserve">The next screen presents you with VM product key. </w:t>
      </w:r>
    </w:p>
    <w:p w:rsidR="006B42E0" w:rsidRPr="00305B88" w:rsidRDefault="00AF39FC">
      <w:pPr>
        <w:rPr>
          <w:rFonts w:ascii="Times New Roman" w:hAnsi="Times New Roman" w:cs="Times New Roman"/>
        </w:rPr>
      </w:pPr>
      <w:r w:rsidRPr="00305B88">
        <w:rPr>
          <w:rFonts w:ascii="Times New Roman" w:hAnsi="Times New Roman" w:cs="Times New Roman"/>
        </w:rPr>
        <w:t xml:space="preserve">Make sure to save this </w:t>
      </w:r>
      <w:r w:rsidRPr="00305B88">
        <w:rPr>
          <w:rFonts w:ascii="Times New Roman" w:hAnsi="Times New Roman" w:cs="Times New Roman"/>
          <w:b/>
        </w:rPr>
        <w:t>CD-Key number</w:t>
      </w:r>
      <w:r w:rsidRPr="00305B88">
        <w:rPr>
          <w:rFonts w:ascii="Times New Roman" w:hAnsi="Times New Roman" w:cs="Times New Roman"/>
        </w:rPr>
        <w:t xml:space="preserve">. You need </w:t>
      </w:r>
      <w:r w:rsidR="002C0BF5" w:rsidRPr="00305B88">
        <w:rPr>
          <w:rFonts w:ascii="Times New Roman" w:hAnsi="Times New Roman" w:cs="Times New Roman"/>
        </w:rPr>
        <w:t>it for</w:t>
      </w:r>
      <w:r w:rsidRPr="00305B88">
        <w:rPr>
          <w:rFonts w:ascii="Times New Roman" w:hAnsi="Times New Roman" w:cs="Times New Roman"/>
        </w:rPr>
        <w:t xml:space="preserve"> later.</w:t>
      </w:r>
      <w:r w:rsidR="00FD1DF8" w:rsidRPr="00305B88">
        <w:rPr>
          <w:rFonts w:ascii="Times New Roman" w:hAnsi="Times New Roman" w:cs="Times New Roman"/>
        </w:rPr>
        <w:tab/>
      </w:r>
    </w:p>
    <w:p w:rsidR="002C0BF5" w:rsidRPr="00305B88" w:rsidRDefault="002C0BF5">
      <w:pPr>
        <w:rPr>
          <w:rFonts w:ascii="Times New Roman" w:hAnsi="Times New Roman" w:cs="Times New Roman"/>
        </w:rPr>
      </w:pPr>
    </w:p>
    <w:p w:rsidR="002C0BF5" w:rsidRPr="00305B88" w:rsidRDefault="002C0BF5">
      <w:pPr>
        <w:rPr>
          <w:rFonts w:ascii="Times New Roman" w:hAnsi="Times New Roman" w:cs="Times New Roman"/>
        </w:rPr>
      </w:pPr>
      <w:r w:rsidRPr="00305B88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1919430B" wp14:editId="792DB364">
                <wp:simplePos x="0" y="0"/>
                <wp:positionH relativeFrom="column">
                  <wp:posOffset>3924300</wp:posOffset>
                </wp:positionH>
                <wp:positionV relativeFrom="paragraph">
                  <wp:posOffset>231775</wp:posOffset>
                </wp:positionV>
                <wp:extent cx="2781300" cy="1190625"/>
                <wp:effectExtent l="0" t="0" r="19050" b="28575"/>
                <wp:wrapNone/>
                <wp:docPr id="14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81300" cy="11906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706FE" w:rsidRDefault="00B706FE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1E34DA5" wp14:editId="28268A16">
                                  <wp:extent cx="2592070" cy="973103"/>
                                  <wp:effectExtent l="0" t="0" r="0" b="0"/>
                                  <wp:docPr id="15" name="Picture 1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"/>
                                          <pic:cNvPicPr/>
                                        </pic:nvPicPr>
                                        <pic:blipFill>
                                          <a:blip r:embed="rId20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592070" cy="973103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4" o:spid="_x0000_s1032" type="#_x0000_t202" style="position:absolute;margin-left:309pt;margin-top:18.25pt;width:219pt;height:93.7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" fillcolor="white [3201]" strokeweight=".5pt">
                <v:textbox>
                  <w:txbxContent>
                    <w:p w:rsidR="00B706FE" w:rsidRDefault="00B706FE">
                      <w:r>
                        <w:rPr>
                          <w:noProof/>
                        </w:rPr>
                        <w:drawing>
                          <wp:inline distT="0" distB="0" distL="0" distR="0" wp14:anchorId="21E34DA5" wp14:editId="28268A16">
                            <wp:extent cx="2592070" cy="973103"/>
                            <wp:effectExtent l="0" t="0" r="0" b="0"/>
                            <wp:docPr id="15" name="Picture 1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"/>
                                    <pic:cNvPicPr/>
                                  </pic:nvPicPr>
                                  <pic:blipFill>
                                    <a:blip r:embed="rId21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592070" cy="973103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2C0BF5" w:rsidRPr="00305B88" w:rsidRDefault="002C0BF5">
      <w:pPr>
        <w:rPr>
          <w:rFonts w:ascii="Times New Roman" w:hAnsi="Times New Roman" w:cs="Times New Roman"/>
        </w:rPr>
      </w:pPr>
      <w:r w:rsidRPr="00305B88">
        <w:rPr>
          <w:rFonts w:ascii="Times New Roman" w:hAnsi="Times New Roman" w:cs="Times New Roman"/>
        </w:rPr>
        <w:t xml:space="preserve">Click on </w:t>
      </w:r>
      <w:r w:rsidRPr="00305B88">
        <w:rPr>
          <w:rFonts w:ascii="Times New Roman" w:hAnsi="Times New Roman" w:cs="Times New Roman"/>
          <w:b/>
        </w:rPr>
        <w:t>Start Download</w:t>
      </w:r>
      <w:r w:rsidRPr="00305B88">
        <w:rPr>
          <w:rFonts w:ascii="Times New Roman" w:hAnsi="Times New Roman" w:cs="Times New Roman"/>
        </w:rPr>
        <w:t xml:space="preserve"> to download the file (</w:t>
      </w:r>
      <w:r w:rsidRPr="00A262EC">
        <w:rPr>
          <w:rFonts w:ascii="Times New Roman" w:hAnsi="Times New Roman" w:cs="Times New Roman"/>
          <w:b/>
        </w:rPr>
        <w:t>293 MB</w:t>
      </w:r>
      <w:r w:rsidRPr="00305B88">
        <w:rPr>
          <w:rFonts w:ascii="Times New Roman" w:hAnsi="Times New Roman" w:cs="Times New Roman"/>
        </w:rPr>
        <w:t>)</w:t>
      </w:r>
      <w:r w:rsidRPr="00305B88">
        <w:rPr>
          <w:rFonts w:ascii="Times New Roman" w:hAnsi="Times New Roman" w:cs="Times New Roman"/>
        </w:rPr>
        <w:tab/>
      </w:r>
      <w:r w:rsidRPr="00305B88">
        <w:rPr>
          <w:rFonts w:ascii="Times New Roman" w:hAnsi="Times New Roman" w:cs="Times New Roman"/>
        </w:rPr>
        <w:tab/>
      </w:r>
    </w:p>
    <w:p w:rsidR="002C0BF5" w:rsidRPr="00305B88" w:rsidRDefault="002C0BF5">
      <w:pPr>
        <w:rPr>
          <w:rFonts w:ascii="Times New Roman" w:hAnsi="Times New Roman" w:cs="Times New Roman"/>
        </w:rPr>
      </w:pPr>
    </w:p>
    <w:p w:rsidR="002C0BF5" w:rsidRPr="00305B88" w:rsidRDefault="002C0BF5">
      <w:pPr>
        <w:rPr>
          <w:rFonts w:ascii="Times New Roman" w:hAnsi="Times New Roman" w:cs="Times New Roman"/>
        </w:rPr>
      </w:pPr>
    </w:p>
    <w:p w:rsidR="002C0BF5" w:rsidRPr="00305B88" w:rsidRDefault="002C0BF5">
      <w:pPr>
        <w:rPr>
          <w:rFonts w:ascii="Times New Roman" w:hAnsi="Times New Roman" w:cs="Times New Roman"/>
        </w:rPr>
      </w:pPr>
    </w:p>
    <w:p w:rsidR="002C0BF5" w:rsidRPr="00305B88" w:rsidRDefault="002C0BF5">
      <w:pPr>
        <w:rPr>
          <w:rFonts w:ascii="Times New Roman" w:hAnsi="Times New Roman" w:cs="Times New Roman"/>
        </w:rPr>
      </w:pPr>
    </w:p>
    <w:p w:rsidR="002C0BF5" w:rsidRPr="00305B88" w:rsidRDefault="00C60152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305B88">
        <w:rPr>
          <w:rFonts w:ascii="Times New Roman" w:hAnsi="Times New Roman" w:cs="Times New Roman"/>
          <w:b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6947FE95" wp14:editId="09FE92B1">
                <wp:simplePos x="0" y="0"/>
                <wp:positionH relativeFrom="column">
                  <wp:posOffset>3867150</wp:posOffset>
                </wp:positionH>
                <wp:positionV relativeFrom="paragraph">
                  <wp:posOffset>297180</wp:posOffset>
                </wp:positionV>
                <wp:extent cx="2743200" cy="1609725"/>
                <wp:effectExtent l="0" t="0" r="19050" b="28575"/>
                <wp:wrapNone/>
                <wp:docPr id="17" name="Text Box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43200" cy="16097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706FE" w:rsidRDefault="00B706FE">
                            <w:del w:id="0" w:author="mahmoud" w:date="2016-09-29T19:20:00Z">
                              <w:r w:rsidDel="00081D5C">
                                <w:rPr>
                                  <w:noProof/>
                                </w:rPr>
                                <w:drawing>
                                  <wp:inline distT="0" distB="0" distL="0" distR="0" wp14:anchorId="2F06F435" wp14:editId="38D36CB2">
                                    <wp:extent cx="2552700" cy="1514475"/>
                                    <wp:effectExtent l="0" t="0" r="0" b="9525"/>
                                    <wp:docPr id="19" name="Picture 93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"/>
                                            <pic:cNvPicPr/>
                                          </pic:nvPicPr>
                                          <pic:blipFill>
                                            <a:blip r:embed="rId22"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2554096" cy="1515303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del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Text Box 17" o:spid="_x0000_s1033" type="#_x0000_t202" style="position:absolute;margin-left:304.5pt;margin-top:23.4pt;width:3in;height:126.75pt;z-index:2516695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" fillcolor="white [3201]" strokeweight=".5pt">
                <v:textbox>
                  <w:txbxContent>
                    <w:p w:rsidR="00B706FE" w:rsidRDefault="00B706FE">
                      <w:del w:id="1" w:author="mahmoud" w:date="2016-09-29T19:20:00Z">
                        <w:r w:rsidDel="00081D5C">
                          <w:rPr>
                            <w:noProof/>
                          </w:rPr>
                          <w:drawing>
                            <wp:inline distT="0" distB="0" distL="0" distR="0" wp14:anchorId="2F06F435" wp14:editId="38D36CB2">
                              <wp:extent cx="2552700" cy="1514475"/>
                              <wp:effectExtent l="0" t="0" r="0" b="9525"/>
                              <wp:docPr id="19" name="Picture 93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"/>
                                      <pic:cNvPicPr/>
                                    </pic:nvPicPr>
                                    <pic:blipFill>
                                      <a:blip r:embed="rId23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554096" cy="1515303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del>
                    </w:p>
                  </w:txbxContent>
                </v:textbox>
              </v:shape>
            </w:pict>
          </mc:Fallback>
        </mc:AlternateContent>
      </w:r>
      <w:r w:rsidR="00260A22">
        <w:rPr>
          <w:rFonts w:ascii="Times New Roman" w:hAnsi="Times New Roman" w:cs="Times New Roman"/>
          <w:b/>
          <w:sz w:val="28"/>
          <w:szCs w:val="28"/>
          <w:u w:val="single"/>
        </w:rPr>
        <w:t>2-</w:t>
      </w:r>
      <w:r w:rsidR="002C0BF5" w:rsidRPr="00305B88">
        <w:rPr>
          <w:rFonts w:ascii="Times New Roman" w:hAnsi="Times New Roman" w:cs="Times New Roman"/>
          <w:b/>
          <w:sz w:val="28"/>
          <w:szCs w:val="28"/>
          <w:u w:val="single"/>
        </w:rPr>
        <w:t>Installing Workstation 12 (</w:t>
      </w:r>
      <w:proofErr w:type="gramStart"/>
      <w:r w:rsidR="002C0BF5" w:rsidRPr="00305B88">
        <w:rPr>
          <w:rFonts w:ascii="Times New Roman" w:hAnsi="Times New Roman" w:cs="Times New Roman"/>
          <w:b/>
          <w:sz w:val="28"/>
          <w:szCs w:val="28"/>
          <w:u w:val="single"/>
        </w:rPr>
        <w:t>VMware )</w:t>
      </w:r>
      <w:proofErr w:type="gramEnd"/>
      <w:r w:rsidR="002C0BF5" w:rsidRPr="00305B88">
        <w:rPr>
          <w:rFonts w:ascii="Times New Roman" w:hAnsi="Times New Roman" w:cs="Times New Roman"/>
          <w:b/>
          <w:sz w:val="28"/>
          <w:szCs w:val="28"/>
          <w:u w:val="single"/>
        </w:rPr>
        <w:t xml:space="preserve"> </w:t>
      </w:r>
    </w:p>
    <w:p w:rsidR="002C0BF5" w:rsidRPr="00305B88" w:rsidRDefault="002C0BF5" w:rsidP="002C0BF5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05B88">
        <w:rPr>
          <w:rFonts w:ascii="Times New Roman" w:hAnsi="Times New Roman" w:cs="Times New Roman"/>
          <w:sz w:val="24"/>
          <w:szCs w:val="24"/>
        </w:rPr>
        <w:t xml:space="preserve">Locate the downloaded file and launch the application. </w:t>
      </w:r>
    </w:p>
    <w:p w:rsidR="002C0BF5" w:rsidRPr="00305B88" w:rsidRDefault="002C0BF5" w:rsidP="002C0BF5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05B88">
        <w:rPr>
          <w:rFonts w:ascii="Times New Roman" w:hAnsi="Times New Roman" w:cs="Times New Roman"/>
          <w:sz w:val="24"/>
          <w:szCs w:val="24"/>
        </w:rPr>
        <w:t>(Usually</w:t>
      </w:r>
      <w:r w:rsidR="00BB352B">
        <w:rPr>
          <w:rFonts w:ascii="Times New Roman" w:hAnsi="Times New Roman" w:cs="Times New Roman"/>
          <w:sz w:val="24"/>
          <w:szCs w:val="24"/>
        </w:rPr>
        <w:t>,</w:t>
      </w:r>
      <w:r w:rsidRPr="00305B88">
        <w:rPr>
          <w:rFonts w:ascii="Times New Roman" w:hAnsi="Times New Roman" w:cs="Times New Roman"/>
          <w:sz w:val="24"/>
          <w:szCs w:val="24"/>
        </w:rPr>
        <w:t xml:space="preserve"> it is in the </w:t>
      </w:r>
      <w:r w:rsidRPr="00305B88">
        <w:rPr>
          <w:rFonts w:ascii="Times New Roman" w:hAnsi="Times New Roman" w:cs="Times New Roman"/>
          <w:color w:val="FF0000"/>
          <w:sz w:val="24"/>
          <w:szCs w:val="24"/>
        </w:rPr>
        <w:t>download</w:t>
      </w:r>
      <w:r w:rsidRPr="00305B88">
        <w:rPr>
          <w:rFonts w:ascii="Times New Roman" w:hAnsi="Times New Roman" w:cs="Times New Roman"/>
          <w:sz w:val="24"/>
          <w:szCs w:val="24"/>
        </w:rPr>
        <w:t xml:space="preserve"> folder) VMware will load </w:t>
      </w:r>
      <w:r w:rsidR="00C60152" w:rsidRPr="00305B88">
        <w:rPr>
          <w:rFonts w:ascii="Times New Roman" w:hAnsi="Times New Roman" w:cs="Times New Roman"/>
          <w:sz w:val="24"/>
          <w:szCs w:val="24"/>
        </w:rPr>
        <w:tab/>
      </w:r>
    </w:p>
    <w:p w:rsidR="002C0BF5" w:rsidRPr="00305B88" w:rsidRDefault="002C0BF5" w:rsidP="002C0BF5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305B88">
        <w:rPr>
          <w:rFonts w:ascii="Times New Roman" w:hAnsi="Times New Roman" w:cs="Times New Roman"/>
          <w:sz w:val="24"/>
          <w:szCs w:val="24"/>
        </w:rPr>
        <w:t>and</w:t>
      </w:r>
      <w:proofErr w:type="gramEnd"/>
      <w:r w:rsidRPr="00305B88">
        <w:rPr>
          <w:rFonts w:ascii="Times New Roman" w:hAnsi="Times New Roman" w:cs="Times New Roman"/>
          <w:sz w:val="24"/>
          <w:szCs w:val="24"/>
        </w:rPr>
        <w:t xml:space="preserve"> the installation wizard will start.</w:t>
      </w:r>
      <w:r w:rsidR="00C60152" w:rsidRPr="00305B88">
        <w:rPr>
          <w:rFonts w:ascii="Times New Roman" w:hAnsi="Times New Roman" w:cs="Times New Roman"/>
          <w:sz w:val="24"/>
          <w:szCs w:val="24"/>
        </w:rPr>
        <w:t xml:space="preserve"> Click next</w:t>
      </w:r>
    </w:p>
    <w:p w:rsidR="00C60152" w:rsidRPr="00305B88" w:rsidRDefault="00C60152">
      <w:pPr>
        <w:rPr>
          <w:rFonts w:ascii="Times New Roman" w:hAnsi="Times New Roman" w:cs="Times New Roman"/>
        </w:rPr>
      </w:pPr>
      <w:r w:rsidRPr="00305B88">
        <w:rPr>
          <w:rFonts w:ascii="Times New Roman" w:hAnsi="Times New Roman" w:cs="Times New Roman"/>
        </w:rPr>
        <w:t xml:space="preserve">Choose </w:t>
      </w:r>
      <w:proofErr w:type="gramStart"/>
      <w:r w:rsidRPr="00F96A4F">
        <w:rPr>
          <w:rFonts w:ascii="Times New Roman" w:hAnsi="Times New Roman" w:cs="Times New Roman"/>
          <w:b/>
        </w:rPr>
        <w:t>Typical</w:t>
      </w:r>
      <w:proofErr w:type="gramEnd"/>
      <w:r w:rsidRPr="00305B88">
        <w:rPr>
          <w:rFonts w:ascii="Times New Roman" w:hAnsi="Times New Roman" w:cs="Times New Roman"/>
        </w:rPr>
        <w:t xml:space="preserve"> click </w:t>
      </w:r>
      <w:r w:rsidRPr="00305B88">
        <w:rPr>
          <w:rFonts w:ascii="Times New Roman" w:hAnsi="Times New Roman" w:cs="Times New Roman"/>
          <w:b/>
        </w:rPr>
        <w:t>Next</w:t>
      </w:r>
    </w:p>
    <w:p w:rsidR="00C60152" w:rsidRPr="00305B88" w:rsidRDefault="00C60152">
      <w:pPr>
        <w:rPr>
          <w:rFonts w:ascii="Times New Roman" w:hAnsi="Times New Roman" w:cs="Times New Roman"/>
        </w:rPr>
      </w:pPr>
    </w:p>
    <w:p w:rsidR="00C60152" w:rsidRPr="00305B88" w:rsidRDefault="00C60152">
      <w:pPr>
        <w:rPr>
          <w:rFonts w:ascii="Times New Roman" w:hAnsi="Times New Roman" w:cs="Times New Roman"/>
        </w:rPr>
      </w:pPr>
    </w:p>
    <w:p w:rsidR="00C60152" w:rsidRPr="00305B88" w:rsidRDefault="00C60152">
      <w:pPr>
        <w:rPr>
          <w:rFonts w:ascii="Times New Roman" w:hAnsi="Times New Roman" w:cs="Times New Roman"/>
        </w:rPr>
      </w:pPr>
      <w:r w:rsidRPr="00305B88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064E4DBF" wp14:editId="050949C5">
                <wp:simplePos x="0" y="0"/>
                <wp:positionH relativeFrom="column">
                  <wp:posOffset>3867150</wp:posOffset>
                </wp:positionH>
                <wp:positionV relativeFrom="paragraph">
                  <wp:posOffset>11430</wp:posOffset>
                </wp:positionV>
                <wp:extent cx="2743200" cy="1724025"/>
                <wp:effectExtent l="0" t="0" r="19050" b="28575"/>
                <wp:wrapNone/>
                <wp:docPr id="20" name="Text Box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43200" cy="17240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706FE" w:rsidRDefault="00B706FE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39507F2" wp14:editId="275E8610">
                                  <wp:extent cx="2600325" cy="1657350"/>
                                  <wp:effectExtent l="0" t="0" r="9525" b="0"/>
                                  <wp:docPr id="21" name="Picture 9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8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602629" cy="165881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0" o:spid="_x0000_s1034" type="#_x0000_t202" style="position:absolute;margin-left:304.5pt;margin-top:.9pt;width:3in;height:135.7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" fillcolor="white [3201]" strokeweight=".5pt">
                <v:textbox>
                  <w:txbxContent>
                    <w:p w:rsidR="00B706FE" w:rsidRDefault="00B706FE">
                      <w:r>
                        <w:rPr>
                          <w:noProof/>
                        </w:rPr>
                        <w:drawing>
                          <wp:inline distT="0" distB="0" distL="0" distR="0" wp14:anchorId="239507F2" wp14:editId="275E8610">
                            <wp:extent cx="2600325" cy="1657350"/>
                            <wp:effectExtent l="0" t="0" r="9525" b="0"/>
                            <wp:docPr id="21" name="Picture 9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8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602629" cy="165881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Pr="00305B88">
        <w:rPr>
          <w:rFonts w:ascii="Times New Roman" w:hAnsi="Times New Roman" w:cs="Times New Roman"/>
        </w:rPr>
        <w:t xml:space="preserve"> </w:t>
      </w:r>
    </w:p>
    <w:p w:rsidR="00C60152" w:rsidRPr="00305B88" w:rsidRDefault="00C60152">
      <w:pPr>
        <w:rPr>
          <w:rFonts w:ascii="Times New Roman" w:hAnsi="Times New Roman" w:cs="Times New Roman"/>
        </w:rPr>
      </w:pPr>
      <w:r w:rsidRPr="00305B88">
        <w:rPr>
          <w:rFonts w:ascii="Times New Roman" w:hAnsi="Times New Roman" w:cs="Times New Roman"/>
        </w:rPr>
        <w:t xml:space="preserve">Select the fold to install and click </w:t>
      </w:r>
      <w:proofErr w:type="gramStart"/>
      <w:r w:rsidRPr="00305B88">
        <w:rPr>
          <w:rFonts w:ascii="Times New Roman" w:hAnsi="Times New Roman" w:cs="Times New Roman"/>
          <w:b/>
        </w:rPr>
        <w:t>Next</w:t>
      </w:r>
      <w:proofErr w:type="gramEnd"/>
    </w:p>
    <w:p w:rsidR="00C60152" w:rsidRDefault="00C60152">
      <w:pPr>
        <w:rPr>
          <w:rFonts w:ascii="Times New Roman" w:hAnsi="Times New Roman" w:cs="Times New Roman"/>
        </w:rPr>
      </w:pPr>
    </w:p>
    <w:p w:rsidR="00260A22" w:rsidRDefault="00260A22">
      <w:pPr>
        <w:rPr>
          <w:rFonts w:ascii="Times New Roman" w:hAnsi="Times New Roman" w:cs="Times New Roman"/>
        </w:rPr>
      </w:pPr>
    </w:p>
    <w:p w:rsidR="00260A22" w:rsidRPr="00305B88" w:rsidRDefault="00260A22">
      <w:pPr>
        <w:rPr>
          <w:rFonts w:ascii="Times New Roman" w:hAnsi="Times New Roman" w:cs="Times New Roman"/>
        </w:rPr>
      </w:pPr>
    </w:p>
    <w:p w:rsidR="00C60152" w:rsidRPr="00305B88" w:rsidRDefault="006B519E">
      <w:pPr>
        <w:rPr>
          <w:rFonts w:ascii="Times New Roman" w:hAnsi="Times New Roman" w:cs="Times New Roman"/>
        </w:rPr>
      </w:pPr>
      <w:r w:rsidRPr="00305B88">
        <w:rPr>
          <w:rFonts w:ascii="Times New Roman" w:hAnsi="Times New Roman" w:cs="Times New Roman"/>
          <w:noProof/>
        </w:rPr>
        <w:lastRenderedPageBreak/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505FB294" wp14:editId="0252B175">
                <wp:simplePos x="0" y="0"/>
                <wp:positionH relativeFrom="column">
                  <wp:posOffset>3848101</wp:posOffset>
                </wp:positionH>
                <wp:positionV relativeFrom="paragraph">
                  <wp:posOffset>-542925</wp:posOffset>
                </wp:positionV>
                <wp:extent cx="2838450" cy="1838325"/>
                <wp:effectExtent l="0" t="0" r="19050" b="28575"/>
                <wp:wrapNone/>
                <wp:docPr id="22" name="Text Box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38450" cy="18383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706FE" w:rsidRDefault="00B706FE">
                            <w:r w:rsidRPr="006B519E">
                              <w:rPr>
                                <w:noProof/>
                              </w:rPr>
                              <w:drawing>
                                <wp:inline distT="0" distB="0" distL="0" distR="0" wp14:anchorId="44A0D494" wp14:editId="6907FCEB">
                                  <wp:extent cx="2647950" cy="1733066"/>
                                  <wp:effectExtent l="0" t="0" r="0" b="635"/>
                                  <wp:docPr id="23" name="Picture 2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5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649512" cy="173408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2" o:spid="_x0000_s1035" type="#_x0000_t202" style="position:absolute;margin-left:303pt;margin-top:-42.75pt;width:223.5pt;height:144.7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" fillcolor="white [3201]" strokeweight=".5pt">
                <v:textbox>
                  <w:txbxContent>
                    <w:p w:rsidR="00B706FE" w:rsidRDefault="00B706FE">
                      <w:r w:rsidRPr="006B519E">
                        <w:drawing>
                          <wp:inline distT="0" distB="0" distL="0" distR="0" wp14:anchorId="44A0D494" wp14:editId="6907FCEB">
                            <wp:extent cx="2647950" cy="1733066"/>
                            <wp:effectExtent l="0" t="0" r="0" b="635"/>
                            <wp:docPr id="23" name="Picture 2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5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649512" cy="173408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Pr="00305B88">
        <w:rPr>
          <w:rFonts w:ascii="Times New Roman" w:hAnsi="Times New Roman" w:cs="Times New Roman"/>
        </w:rPr>
        <w:t>Select what</w:t>
      </w:r>
      <w:r w:rsidR="00BB352B">
        <w:rPr>
          <w:rFonts w:ascii="Times New Roman" w:hAnsi="Times New Roman" w:cs="Times New Roman"/>
        </w:rPr>
        <w:t xml:space="preserve"> shortcuts you want and click </w:t>
      </w:r>
      <w:proofErr w:type="gramStart"/>
      <w:r w:rsidR="00BB352B" w:rsidRPr="00BB352B">
        <w:rPr>
          <w:rFonts w:ascii="Times New Roman" w:hAnsi="Times New Roman" w:cs="Times New Roman"/>
          <w:b/>
        </w:rPr>
        <w:t>Next</w:t>
      </w:r>
      <w:r w:rsidRPr="00BB352B">
        <w:rPr>
          <w:rFonts w:ascii="Times New Roman" w:hAnsi="Times New Roman" w:cs="Times New Roman"/>
          <w:b/>
        </w:rPr>
        <w:t xml:space="preserve"> </w:t>
      </w:r>
      <w:r w:rsidRPr="00305B88">
        <w:rPr>
          <w:rFonts w:ascii="Times New Roman" w:hAnsi="Times New Roman" w:cs="Times New Roman"/>
        </w:rPr>
        <w:t>.</w:t>
      </w:r>
      <w:proofErr w:type="gramEnd"/>
      <w:r w:rsidRPr="00305B88">
        <w:rPr>
          <w:rFonts w:ascii="Times New Roman" w:hAnsi="Times New Roman" w:cs="Times New Roman"/>
        </w:rPr>
        <w:t xml:space="preserve"> </w:t>
      </w:r>
    </w:p>
    <w:p w:rsidR="006B519E" w:rsidRPr="00305B88" w:rsidRDefault="006B519E">
      <w:pPr>
        <w:rPr>
          <w:rFonts w:ascii="Times New Roman" w:hAnsi="Times New Roman" w:cs="Times New Roman"/>
        </w:rPr>
      </w:pPr>
    </w:p>
    <w:p w:rsidR="006B519E" w:rsidRPr="00305B88" w:rsidRDefault="006B519E">
      <w:pPr>
        <w:rPr>
          <w:rFonts w:ascii="Times New Roman" w:hAnsi="Times New Roman" w:cs="Times New Roman"/>
        </w:rPr>
      </w:pPr>
    </w:p>
    <w:p w:rsidR="006B519E" w:rsidRPr="00305B88" w:rsidRDefault="006B519E">
      <w:pPr>
        <w:rPr>
          <w:rFonts w:ascii="Times New Roman" w:hAnsi="Times New Roman" w:cs="Times New Roman"/>
        </w:rPr>
      </w:pPr>
    </w:p>
    <w:p w:rsidR="006B519E" w:rsidRPr="00305B88" w:rsidRDefault="00A319E2">
      <w:pPr>
        <w:rPr>
          <w:rFonts w:ascii="Times New Roman" w:hAnsi="Times New Roman" w:cs="Times New Roman"/>
        </w:rPr>
      </w:pPr>
      <w:r w:rsidRPr="00305B88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396E993D" wp14:editId="62F99ACB">
                <wp:simplePos x="0" y="0"/>
                <wp:positionH relativeFrom="column">
                  <wp:posOffset>3943351</wp:posOffset>
                </wp:positionH>
                <wp:positionV relativeFrom="paragraph">
                  <wp:posOffset>286385</wp:posOffset>
                </wp:positionV>
                <wp:extent cx="2743200" cy="1638300"/>
                <wp:effectExtent l="0" t="0" r="19050" b="19050"/>
                <wp:wrapNone/>
                <wp:docPr id="25" name="Text Box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43200" cy="16383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706FE" w:rsidRDefault="00B706FE">
                            <w:r w:rsidRPr="000510A2">
                              <w:rPr>
                                <w:noProof/>
                              </w:rPr>
                              <w:drawing>
                                <wp:inline distT="0" distB="0" distL="0" distR="0" wp14:anchorId="7ABA25F5" wp14:editId="524F20DD">
                                  <wp:extent cx="2600325" cy="1549847"/>
                                  <wp:effectExtent l="0" t="0" r="0" b="0"/>
                                  <wp:docPr id="26" name="Picture 2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6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601930" cy="1550804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Text Box 25" o:spid="_x0000_s1036" type="#_x0000_t202" style="position:absolute;margin-left:310.5pt;margin-top:22.55pt;width:3in;height:129pt;z-index:2516725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" fillcolor="white [3201]" strokeweight=".5pt">
                <v:textbox>
                  <w:txbxContent>
                    <w:p w:rsidR="00B706FE" w:rsidRDefault="00B706FE">
                      <w:r w:rsidRPr="000510A2">
                        <w:drawing>
                          <wp:inline distT="0" distB="0" distL="0" distR="0" wp14:anchorId="7ABA25F5" wp14:editId="524F20DD">
                            <wp:extent cx="2600325" cy="1549847"/>
                            <wp:effectExtent l="0" t="0" r="0" b="0"/>
                            <wp:docPr id="26" name="Picture 2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6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601930" cy="1550804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A319E2" w:rsidRPr="00305B88" w:rsidRDefault="00A319E2">
      <w:pPr>
        <w:rPr>
          <w:rFonts w:ascii="Times New Roman" w:hAnsi="Times New Roman" w:cs="Times New Roman"/>
        </w:rPr>
      </w:pPr>
    </w:p>
    <w:p w:rsidR="00C60152" w:rsidRPr="00305B88" w:rsidRDefault="000510A2">
      <w:pPr>
        <w:rPr>
          <w:rFonts w:ascii="Times New Roman" w:hAnsi="Times New Roman" w:cs="Times New Roman"/>
        </w:rPr>
      </w:pPr>
      <w:r w:rsidRPr="00305B88">
        <w:rPr>
          <w:rFonts w:ascii="Times New Roman" w:hAnsi="Times New Roman" w:cs="Times New Roman"/>
        </w:rPr>
        <w:t>On</w:t>
      </w:r>
      <w:r w:rsidR="00A319E2" w:rsidRPr="00305B88">
        <w:rPr>
          <w:rFonts w:ascii="Times New Roman" w:hAnsi="Times New Roman" w:cs="Times New Roman"/>
        </w:rPr>
        <w:t xml:space="preserve"> the</w:t>
      </w:r>
      <w:r w:rsidRPr="00305B88">
        <w:rPr>
          <w:rFonts w:ascii="Times New Roman" w:hAnsi="Times New Roman" w:cs="Times New Roman"/>
        </w:rPr>
        <w:t xml:space="preserve"> </w:t>
      </w:r>
      <w:r w:rsidRPr="00305B88">
        <w:rPr>
          <w:rFonts w:ascii="Times New Roman" w:hAnsi="Times New Roman" w:cs="Times New Roman"/>
          <w:b/>
        </w:rPr>
        <w:t xml:space="preserve">Ready to perform requested operation </w:t>
      </w:r>
      <w:r w:rsidRPr="00305B88">
        <w:rPr>
          <w:rFonts w:ascii="Times New Roman" w:hAnsi="Times New Roman" w:cs="Times New Roman"/>
        </w:rPr>
        <w:t xml:space="preserve">page click </w:t>
      </w:r>
      <w:r w:rsidRPr="00305B88">
        <w:rPr>
          <w:rFonts w:ascii="Times New Roman" w:hAnsi="Times New Roman" w:cs="Times New Roman"/>
          <w:b/>
        </w:rPr>
        <w:t>Continue</w:t>
      </w:r>
    </w:p>
    <w:p w:rsidR="00C60152" w:rsidRPr="00305B88" w:rsidRDefault="00C60152">
      <w:pPr>
        <w:rPr>
          <w:rFonts w:ascii="Times New Roman" w:hAnsi="Times New Roman" w:cs="Times New Roman"/>
        </w:rPr>
      </w:pPr>
    </w:p>
    <w:p w:rsidR="00A319E2" w:rsidRPr="00305B88" w:rsidRDefault="00A319E2">
      <w:pPr>
        <w:rPr>
          <w:rFonts w:ascii="Times New Roman" w:hAnsi="Times New Roman" w:cs="Times New Roman"/>
        </w:rPr>
      </w:pPr>
    </w:p>
    <w:p w:rsidR="00A319E2" w:rsidRPr="00305B88" w:rsidRDefault="00A319E2">
      <w:pPr>
        <w:rPr>
          <w:rFonts w:ascii="Times New Roman" w:hAnsi="Times New Roman" w:cs="Times New Roman"/>
        </w:rPr>
      </w:pPr>
    </w:p>
    <w:p w:rsidR="00A319E2" w:rsidRPr="00305B88" w:rsidRDefault="00A319E2" w:rsidP="00A319E2">
      <w:pPr>
        <w:spacing w:after="0"/>
        <w:rPr>
          <w:rFonts w:ascii="Times New Roman" w:hAnsi="Times New Roman" w:cs="Times New Roman"/>
        </w:rPr>
      </w:pPr>
    </w:p>
    <w:p w:rsidR="00A319E2" w:rsidRPr="00305B88" w:rsidRDefault="00A319E2" w:rsidP="00A319E2">
      <w:pPr>
        <w:spacing w:after="0"/>
        <w:rPr>
          <w:rFonts w:ascii="Times New Roman" w:hAnsi="Times New Roman" w:cs="Times New Roman"/>
        </w:rPr>
      </w:pPr>
      <w:r w:rsidRPr="00305B88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1CB4423A" wp14:editId="4A5D74CD">
                <wp:simplePos x="0" y="0"/>
                <wp:positionH relativeFrom="column">
                  <wp:posOffset>3848101</wp:posOffset>
                </wp:positionH>
                <wp:positionV relativeFrom="paragraph">
                  <wp:posOffset>60325</wp:posOffset>
                </wp:positionV>
                <wp:extent cx="2838450" cy="1304925"/>
                <wp:effectExtent l="0" t="0" r="19050" b="28575"/>
                <wp:wrapNone/>
                <wp:docPr id="27" name="Text Box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38450" cy="13049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706FE" w:rsidRDefault="00B706FE">
                            <w:r w:rsidRPr="00A319E2">
                              <w:rPr>
                                <w:noProof/>
                              </w:rPr>
                              <w:drawing>
                                <wp:inline distT="0" distB="0" distL="0" distR="0" wp14:anchorId="13E122A8" wp14:editId="3EFB5302">
                                  <wp:extent cx="2695575" cy="1171575"/>
                                  <wp:effectExtent l="0" t="0" r="9525" b="9525"/>
                                  <wp:docPr id="28" name="Picture 2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7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697239" cy="117229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7" o:spid="_x0000_s1037" type="#_x0000_t202" style="position:absolute;margin-left:303pt;margin-top:4.75pt;width:223.5pt;height:102.7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" fillcolor="white [3201]" strokeweight=".5pt">
                <v:textbox>
                  <w:txbxContent>
                    <w:p w:rsidR="00B706FE" w:rsidRDefault="00B706FE">
                      <w:r w:rsidRPr="00A319E2">
                        <w:drawing>
                          <wp:inline distT="0" distB="0" distL="0" distR="0" wp14:anchorId="13E122A8" wp14:editId="3EFB5302">
                            <wp:extent cx="2695575" cy="1171575"/>
                            <wp:effectExtent l="0" t="0" r="9525" b="9525"/>
                            <wp:docPr id="28" name="Picture 2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7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697239" cy="117229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Pr="00305B88">
        <w:rPr>
          <w:rFonts w:ascii="Times New Roman" w:hAnsi="Times New Roman" w:cs="Times New Roman"/>
        </w:rPr>
        <w:t>As packages are installed, the status bar will indicate their progress.</w:t>
      </w:r>
    </w:p>
    <w:p w:rsidR="00A319E2" w:rsidRPr="00305B88" w:rsidRDefault="00BB352B" w:rsidP="00A319E2">
      <w:pPr>
        <w:spacing w:after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Wait for all tolls</w:t>
      </w:r>
      <w:r w:rsidR="00A319E2" w:rsidRPr="00305B88">
        <w:rPr>
          <w:rFonts w:ascii="Times New Roman" w:hAnsi="Times New Roman" w:cs="Times New Roman"/>
        </w:rPr>
        <w:t xml:space="preserve"> to be installed and don’t be impatient if the status</w:t>
      </w:r>
    </w:p>
    <w:p w:rsidR="00A319E2" w:rsidRPr="00305B88" w:rsidRDefault="00A319E2">
      <w:pPr>
        <w:rPr>
          <w:rFonts w:ascii="Times New Roman" w:hAnsi="Times New Roman" w:cs="Times New Roman"/>
        </w:rPr>
      </w:pPr>
      <w:proofErr w:type="gramStart"/>
      <w:r w:rsidRPr="00305B88">
        <w:rPr>
          <w:rFonts w:ascii="Times New Roman" w:hAnsi="Times New Roman" w:cs="Times New Roman"/>
        </w:rPr>
        <w:t>bar</w:t>
      </w:r>
      <w:proofErr w:type="gramEnd"/>
      <w:r w:rsidRPr="00305B88">
        <w:rPr>
          <w:rFonts w:ascii="Times New Roman" w:hAnsi="Times New Roman" w:cs="Times New Roman"/>
        </w:rPr>
        <w:t xml:space="preserve"> doesn’t change for</w:t>
      </w:r>
      <w:r w:rsidR="00BB352B">
        <w:rPr>
          <w:rFonts w:ascii="Times New Roman" w:hAnsi="Times New Roman" w:cs="Times New Roman"/>
        </w:rPr>
        <w:t xml:space="preserve"> a</w:t>
      </w:r>
      <w:r w:rsidRPr="00305B88">
        <w:rPr>
          <w:rFonts w:ascii="Times New Roman" w:hAnsi="Times New Roman" w:cs="Times New Roman"/>
        </w:rPr>
        <w:t xml:space="preserve"> minute or two</w:t>
      </w:r>
    </w:p>
    <w:p w:rsidR="00125E25" w:rsidRPr="00305B88" w:rsidRDefault="00125E25">
      <w:pPr>
        <w:rPr>
          <w:rFonts w:ascii="Times New Roman" w:hAnsi="Times New Roman" w:cs="Times New Roman"/>
        </w:rPr>
      </w:pPr>
    </w:p>
    <w:p w:rsidR="00125E25" w:rsidRPr="00305B88" w:rsidRDefault="00125E25">
      <w:pPr>
        <w:rPr>
          <w:rFonts w:ascii="Times New Roman" w:hAnsi="Times New Roman" w:cs="Times New Roman"/>
        </w:rPr>
      </w:pPr>
    </w:p>
    <w:p w:rsidR="00125E25" w:rsidRPr="00305B88" w:rsidRDefault="00125E25">
      <w:pPr>
        <w:rPr>
          <w:rFonts w:ascii="Times New Roman" w:hAnsi="Times New Roman" w:cs="Times New Roman"/>
        </w:rPr>
      </w:pPr>
      <w:r w:rsidRPr="00305B88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7E56AC1E" wp14:editId="5E15FE52">
                <wp:simplePos x="0" y="0"/>
                <wp:positionH relativeFrom="column">
                  <wp:posOffset>3848100</wp:posOffset>
                </wp:positionH>
                <wp:positionV relativeFrom="paragraph">
                  <wp:posOffset>279400</wp:posOffset>
                </wp:positionV>
                <wp:extent cx="2790825" cy="1400175"/>
                <wp:effectExtent l="0" t="0" r="28575" b="28575"/>
                <wp:wrapNone/>
                <wp:docPr id="30" name="Text Box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90825" cy="14001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706FE" w:rsidRDefault="00B706FE">
                            <w:r w:rsidRPr="00125E25">
                              <w:rPr>
                                <w:noProof/>
                              </w:rPr>
                              <w:drawing>
                                <wp:inline distT="0" distB="0" distL="0" distR="0" wp14:anchorId="5E6B6271" wp14:editId="58AC7A7E">
                                  <wp:extent cx="2647950" cy="1276350"/>
                                  <wp:effectExtent l="0" t="0" r="0" b="0"/>
                                  <wp:docPr id="31" name="Picture 3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8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651755" cy="1278184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Text Box 30" o:spid="_x0000_s1038" type="#_x0000_t202" style="position:absolute;margin-left:303pt;margin-top:22pt;width:219.75pt;height:110.25pt;z-index:2516746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" fillcolor="white [3201]" strokeweight=".5pt">
                <v:textbox>
                  <w:txbxContent>
                    <w:p w:rsidR="00B706FE" w:rsidRDefault="00B706FE">
                      <w:r w:rsidRPr="00125E25">
                        <w:drawing>
                          <wp:inline distT="0" distB="0" distL="0" distR="0" wp14:anchorId="5E6B6271" wp14:editId="58AC7A7E">
                            <wp:extent cx="2647950" cy="1276350"/>
                            <wp:effectExtent l="0" t="0" r="0" b="0"/>
                            <wp:docPr id="31" name="Picture 3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8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651755" cy="1278184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DF094A" w:rsidRDefault="00DF094A" w:rsidP="00DF094A">
      <w:pPr>
        <w:spacing w:after="0"/>
        <w:rPr>
          <w:rFonts w:ascii="Times New Roman" w:hAnsi="Times New Roman" w:cs="Times New Roman"/>
        </w:rPr>
      </w:pPr>
    </w:p>
    <w:p w:rsidR="00DF094A" w:rsidRDefault="00DF094A" w:rsidP="00DF094A">
      <w:pPr>
        <w:spacing w:after="0"/>
        <w:rPr>
          <w:rFonts w:ascii="Times New Roman" w:hAnsi="Times New Roman" w:cs="Times New Roman"/>
        </w:rPr>
      </w:pPr>
    </w:p>
    <w:p w:rsidR="00125E25" w:rsidRPr="00305B88" w:rsidRDefault="00FF4C2B" w:rsidP="00DF094A">
      <w:pPr>
        <w:spacing w:after="0"/>
        <w:rPr>
          <w:rFonts w:ascii="Times New Roman" w:hAnsi="Times New Roman" w:cs="Times New Roman"/>
        </w:rPr>
      </w:pPr>
      <w:r w:rsidRPr="00305B88">
        <w:rPr>
          <w:rFonts w:ascii="Times New Roman" w:hAnsi="Times New Roman" w:cs="Times New Roman"/>
        </w:rPr>
        <w:t>Enter</w:t>
      </w:r>
      <w:r w:rsidR="00125E25" w:rsidRPr="00305B88">
        <w:rPr>
          <w:rFonts w:ascii="Times New Roman" w:hAnsi="Times New Roman" w:cs="Times New Roman"/>
        </w:rPr>
        <w:t xml:space="preserve"> the license key found on the order sheet you </w:t>
      </w:r>
      <w:r w:rsidRPr="00305B88">
        <w:rPr>
          <w:rFonts w:ascii="Times New Roman" w:hAnsi="Times New Roman" w:cs="Times New Roman"/>
        </w:rPr>
        <w:t xml:space="preserve">saved. </w:t>
      </w:r>
      <w:r w:rsidR="00125E25" w:rsidRPr="00305B88">
        <w:rPr>
          <w:rFonts w:ascii="Times New Roman" w:hAnsi="Times New Roman" w:cs="Times New Roman"/>
        </w:rPr>
        <w:t>Press</w:t>
      </w:r>
    </w:p>
    <w:p w:rsidR="00125E25" w:rsidRPr="00305B88" w:rsidRDefault="00125E25">
      <w:pPr>
        <w:rPr>
          <w:rFonts w:ascii="Times New Roman" w:hAnsi="Times New Roman" w:cs="Times New Roman"/>
        </w:rPr>
      </w:pPr>
      <w:r w:rsidRPr="00305B88">
        <w:rPr>
          <w:rFonts w:ascii="Times New Roman" w:hAnsi="Times New Roman" w:cs="Times New Roman"/>
          <w:b/>
        </w:rPr>
        <w:t>Enter</w:t>
      </w:r>
      <w:r w:rsidRPr="00305B88">
        <w:rPr>
          <w:rFonts w:ascii="Times New Roman" w:hAnsi="Times New Roman" w:cs="Times New Roman"/>
        </w:rPr>
        <w:t xml:space="preserve"> when you’ve done this</w:t>
      </w:r>
    </w:p>
    <w:p w:rsidR="00125E25" w:rsidRPr="00305B88" w:rsidRDefault="00125E25">
      <w:pPr>
        <w:rPr>
          <w:rFonts w:ascii="Times New Roman" w:hAnsi="Times New Roman" w:cs="Times New Roman"/>
        </w:rPr>
      </w:pPr>
    </w:p>
    <w:p w:rsidR="00125E25" w:rsidRPr="00305B88" w:rsidRDefault="00125E25">
      <w:pPr>
        <w:rPr>
          <w:rFonts w:ascii="Times New Roman" w:hAnsi="Times New Roman" w:cs="Times New Roman"/>
        </w:rPr>
      </w:pPr>
    </w:p>
    <w:p w:rsidR="00125E25" w:rsidRPr="00305B88" w:rsidRDefault="00125E25">
      <w:pPr>
        <w:rPr>
          <w:rFonts w:ascii="Times New Roman" w:hAnsi="Times New Roman" w:cs="Times New Roman"/>
        </w:rPr>
      </w:pPr>
    </w:p>
    <w:p w:rsidR="00FF4C2B" w:rsidRPr="00DF094A" w:rsidRDefault="00DF094A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305B88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547F6C91" wp14:editId="3774D683">
                <wp:simplePos x="0" y="0"/>
                <wp:positionH relativeFrom="column">
                  <wp:posOffset>3848101</wp:posOffset>
                </wp:positionH>
                <wp:positionV relativeFrom="paragraph">
                  <wp:posOffset>43180</wp:posOffset>
                </wp:positionV>
                <wp:extent cx="2838450" cy="2219325"/>
                <wp:effectExtent l="0" t="0" r="19050" b="28575"/>
                <wp:wrapNone/>
                <wp:docPr id="32" name="Text Box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38450" cy="22193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706FE" w:rsidRDefault="00B706FE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DC6AE9E" wp14:editId="7A25CDDE">
                                  <wp:extent cx="2647950" cy="2085975"/>
                                  <wp:effectExtent l="0" t="0" r="0" b="9525"/>
                                  <wp:docPr id="34" name="Picture 3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"/>
                                          <pic:cNvPicPr/>
                                        </pic:nvPicPr>
                                        <pic:blipFill>
                                          <a:blip r:embed="rId34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654246" cy="209093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2" o:spid="_x0000_s1039" type="#_x0000_t202" style="position:absolute;margin-left:303pt;margin-top:3.4pt;width:223.5pt;height:174.7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" fillcolor="white [3201]" strokeweight=".5pt">
                <v:textbox>
                  <w:txbxContent>
                    <w:p w:rsidR="00B706FE" w:rsidRDefault="00B706FE">
                      <w:r>
                        <w:rPr>
                          <w:noProof/>
                        </w:rPr>
                        <w:drawing>
                          <wp:inline distT="0" distB="0" distL="0" distR="0" wp14:anchorId="6DC6AE9E" wp14:editId="7A25CDDE">
                            <wp:extent cx="2647950" cy="2085975"/>
                            <wp:effectExtent l="0" t="0" r="0" b="9525"/>
                            <wp:docPr id="34" name="Picture 3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"/>
                                    <pic:cNvPicPr/>
                                  </pic:nvPicPr>
                                  <pic:blipFill>
                                    <a:blip r:embed="rId35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654246" cy="209093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b/>
          <w:sz w:val="28"/>
          <w:szCs w:val="28"/>
          <w:u w:val="single"/>
        </w:rPr>
        <w:t>3-</w:t>
      </w:r>
      <w:r w:rsidR="00FF4C2B" w:rsidRPr="00DF094A">
        <w:rPr>
          <w:rFonts w:ascii="Times New Roman" w:hAnsi="Times New Roman" w:cs="Times New Roman"/>
          <w:b/>
          <w:sz w:val="28"/>
          <w:szCs w:val="28"/>
          <w:u w:val="single"/>
        </w:rPr>
        <w:t>Creating a Virtual Machine (installing Ubuntu)</w:t>
      </w:r>
    </w:p>
    <w:p w:rsidR="00FF4C2B" w:rsidRPr="00305B88" w:rsidRDefault="00FF4C2B">
      <w:pPr>
        <w:rPr>
          <w:rFonts w:ascii="Times New Roman" w:hAnsi="Times New Roman" w:cs="Times New Roman"/>
        </w:rPr>
      </w:pPr>
    </w:p>
    <w:p w:rsidR="00FF4C2B" w:rsidRPr="00305B88" w:rsidRDefault="00FF4C2B">
      <w:pPr>
        <w:rPr>
          <w:rFonts w:ascii="Times New Roman" w:hAnsi="Times New Roman" w:cs="Times New Roman"/>
        </w:rPr>
      </w:pPr>
      <w:r w:rsidRPr="00305B88">
        <w:rPr>
          <w:rFonts w:ascii="Times New Roman" w:hAnsi="Times New Roman" w:cs="Times New Roman"/>
        </w:rPr>
        <w:t>Start VMware Workst</w:t>
      </w:r>
      <w:r w:rsidR="00DF5AB2">
        <w:rPr>
          <w:rFonts w:ascii="Times New Roman" w:hAnsi="Times New Roman" w:cs="Times New Roman"/>
        </w:rPr>
        <w:t>ation (shortcut on your desktop)</w:t>
      </w:r>
      <w:r w:rsidRPr="00305B88">
        <w:rPr>
          <w:rFonts w:ascii="Times New Roman" w:hAnsi="Times New Roman" w:cs="Times New Roman"/>
        </w:rPr>
        <w:tab/>
      </w:r>
      <w:r w:rsidRPr="00305B88">
        <w:rPr>
          <w:rFonts w:ascii="Times New Roman" w:hAnsi="Times New Roman" w:cs="Times New Roman"/>
        </w:rPr>
        <w:tab/>
      </w:r>
    </w:p>
    <w:p w:rsidR="00FF4C2B" w:rsidRPr="00305B88" w:rsidRDefault="00FF4C2B">
      <w:pPr>
        <w:rPr>
          <w:rFonts w:ascii="Times New Roman" w:hAnsi="Times New Roman" w:cs="Times New Roman"/>
          <w:b/>
        </w:rPr>
      </w:pPr>
      <w:r w:rsidRPr="00305B88">
        <w:rPr>
          <w:rFonts w:ascii="Times New Roman" w:hAnsi="Times New Roman" w:cs="Times New Roman"/>
        </w:rPr>
        <w:t xml:space="preserve">Select </w:t>
      </w:r>
      <w:r w:rsidRPr="00DF5AB2">
        <w:rPr>
          <w:rFonts w:ascii="Times New Roman" w:hAnsi="Times New Roman" w:cs="Times New Roman"/>
          <w:b/>
        </w:rPr>
        <w:t>File</w:t>
      </w:r>
      <w:r w:rsidRPr="00305B88">
        <w:rPr>
          <w:rFonts w:ascii="Times New Roman" w:hAnsi="Times New Roman" w:cs="Times New Roman"/>
        </w:rPr>
        <w:sym w:font="Wingdings" w:char="F0E0"/>
      </w:r>
      <w:r w:rsidR="007A2516" w:rsidRPr="00DF5AB2">
        <w:rPr>
          <w:rFonts w:ascii="Times New Roman" w:hAnsi="Times New Roman" w:cs="Times New Roman"/>
          <w:b/>
        </w:rPr>
        <w:t>New Virtual Machine</w:t>
      </w:r>
      <w:r w:rsidR="007A2516" w:rsidRPr="00305B88">
        <w:rPr>
          <w:rFonts w:ascii="Times New Roman" w:hAnsi="Times New Roman" w:cs="Times New Roman"/>
        </w:rPr>
        <w:t xml:space="preserve">, choose </w:t>
      </w:r>
      <w:r w:rsidR="00D14DCD" w:rsidRPr="00305B88">
        <w:rPr>
          <w:rFonts w:ascii="Times New Roman" w:hAnsi="Times New Roman" w:cs="Times New Roman"/>
          <w:b/>
        </w:rPr>
        <w:t xml:space="preserve">Custom, </w:t>
      </w:r>
      <w:r w:rsidR="00D14DCD" w:rsidRPr="00D14DCD">
        <w:rPr>
          <w:rFonts w:ascii="Times New Roman" w:hAnsi="Times New Roman" w:cs="Times New Roman"/>
        </w:rPr>
        <w:t>click</w:t>
      </w:r>
      <w:r w:rsidR="007A2516" w:rsidRPr="00305B88">
        <w:rPr>
          <w:rFonts w:ascii="Times New Roman" w:hAnsi="Times New Roman" w:cs="Times New Roman"/>
          <w:b/>
        </w:rPr>
        <w:t xml:space="preserve"> </w:t>
      </w:r>
      <w:proofErr w:type="gramStart"/>
      <w:r w:rsidR="007A2516" w:rsidRPr="00305B88">
        <w:rPr>
          <w:rFonts w:ascii="Times New Roman" w:hAnsi="Times New Roman" w:cs="Times New Roman"/>
          <w:b/>
        </w:rPr>
        <w:t>Next</w:t>
      </w:r>
      <w:proofErr w:type="gramEnd"/>
    </w:p>
    <w:p w:rsidR="00DF094A" w:rsidRDefault="00DF094A">
      <w:pPr>
        <w:rPr>
          <w:rFonts w:ascii="Times New Roman" w:hAnsi="Times New Roman" w:cs="Times New Roman"/>
        </w:rPr>
      </w:pPr>
    </w:p>
    <w:p w:rsidR="007A2516" w:rsidRPr="00305B88" w:rsidRDefault="007A2516">
      <w:pPr>
        <w:rPr>
          <w:rFonts w:ascii="Times New Roman" w:hAnsi="Times New Roman" w:cs="Times New Roman"/>
          <w:b/>
        </w:rPr>
      </w:pPr>
      <w:r w:rsidRPr="00305B88">
        <w:rPr>
          <w:rFonts w:ascii="Times New Roman" w:hAnsi="Times New Roman" w:cs="Times New Roman"/>
          <w:noProof/>
        </w:rPr>
        <w:lastRenderedPageBreak/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7193BF9B" wp14:editId="4C2A9232">
                <wp:simplePos x="0" y="0"/>
                <wp:positionH relativeFrom="column">
                  <wp:posOffset>3800475</wp:posOffset>
                </wp:positionH>
                <wp:positionV relativeFrom="paragraph">
                  <wp:posOffset>-590550</wp:posOffset>
                </wp:positionV>
                <wp:extent cx="2886075" cy="2162175"/>
                <wp:effectExtent l="0" t="0" r="28575" b="28575"/>
                <wp:wrapNone/>
                <wp:docPr id="35" name="Text Box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86075" cy="21621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706FE" w:rsidRDefault="00B706FE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16F40AC" wp14:editId="2410B88A">
                                  <wp:extent cx="2733675" cy="2015860"/>
                                  <wp:effectExtent l="0" t="0" r="0" b="3810"/>
                                  <wp:docPr id="37" name="Picture 3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"/>
                                          <pic:cNvPicPr/>
                                        </pic:nvPicPr>
                                        <pic:blipFill>
                                          <a:blip r:embed="rId36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735274" cy="2017039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5" o:spid="_x0000_s1040" type="#_x0000_t202" style="position:absolute;margin-left:299.25pt;margin-top:-46.5pt;width:227.25pt;height:170.25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" fillcolor="white [3201]" strokeweight=".5pt">
                <v:textbox>
                  <w:txbxContent>
                    <w:p w:rsidR="00B706FE" w:rsidRDefault="00B706FE">
                      <w:r>
                        <w:rPr>
                          <w:noProof/>
                        </w:rPr>
                        <w:drawing>
                          <wp:inline distT="0" distB="0" distL="0" distR="0" wp14:anchorId="016F40AC" wp14:editId="2410B88A">
                            <wp:extent cx="2733675" cy="2015860"/>
                            <wp:effectExtent l="0" t="0" r="0" b="3810"/>
                            <wp:docPr id="37" name="Picture 3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"/>
                                    <pic:cNvPicPr/>
                                  </pic:nvPicPr>
                                  <pic:blipFill>
                                    <a:blip r:embed="rId37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735274" cy="2017039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Pr="00305B88">
        <w:rPr>
          <w:rFonts w:ascii="Times New Roman" w:hAnsi="Times New Roman" w:cs="Times New Roman"/>
        </w:rPr>
        <w:t>Click</w:t>
      </w:r>
      <w:r w:rsidRPr="00305B88">
        <w:rPr>
          <w:rFonts w:ascii="Times New Roman" w:hAnsi="Times New Roman" w:cs="Times New Roman"/>
          <w:b/>
        </w:rPr>
        <w:t xml:space="preserve"> Next</w:t>
      </w:r>
    </w:p>
    <w:p w:rsidR="007A2516" w:rsidRPr="00305B88" w:rsidRDefault="007A2516">
      <w:pPr>
        <w:rPr>
          <w:rFonts w:ascii="Times New Roman" w:hAnsi="Times New Roman" w:cs="Times New Roman"/>
          <w:b/>
        </w:rPr>
      </w:pPr>
    </w:p>
    <w:p w:rsidR="007A2516" w:rsidRPr="00305B88" w:rsidRDefault="007A2516">
      <w:pPr>
        <w:rPr>
          <w:rFonts w:ascii="Times New Roman" w:hAnsi="Times New Roman" w:cs="Times New Roman"/>
          <w:b/>
        </w:rPr>
      </w:pPr>
    </w:p>
    <w:p w:rsidR="007A2516" w:rsidRPr="00305B88" w:rsidRDefault="007A2516">
      <w:pPr>
        <w:rPr>
          <w:rFonts w:ascii="Times New Roman" w:hAnsi="Times New Roman" w:cs="Times New Roman"/>
          <w:b/>
        </w:rPr>
      </w:pPr>
    </w:p>
    <w:p w:rsidR="007A2516" w:rsidRPr="00305B88" w:rsidRDefault="007A2516">
      <w:pPr>
        <w:rPr>
          <w:rFonts w:ascii="Times New Roman" w:hAnsi="Times New Roman" w:cs="Times New Roman"/>
          <w:b/>
        </w:rPr>
      </w:pPr>
    </w:p>
    <w:p w:rsidR="007A2516" w:rsidRPr="00305B88" w:rsidRDefault="007A2516">
      <w:pPr>
        <w:rPr>
          <w:rFonts w:ascii="Times New Roman" w:hAnsi="Times New Roman" w:cs="Times New Roman"/>
          <w:b/>
        </w:rPr>
      </w:pPr>
      <w:r w:rsidRPr="00305B88">
        <w:rPr>
          <w:rFonts w:ascii="Times New Roman" w:hAnsi="Times New Roman" w:cs="Times New Roman"/>
          <w:b/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18376FCB" wp14:editId="21C87A3E">
                <wp:simplePos x="0" y="0"/>
                <wp:positionH relativeFrom="column">
                  <wp:posOffset>3800475</wp:posOffset>
                </wp:positionH>
                <wp:positionV relativeFrom="paragraph">
                  <wp:posOffset>298450</wp:posOffset>
                </wp:positionV>
                <wp:extent cx="2886075" cy="2343150"/>
                <wp:effectExtent l="0" t="0" r="28575" b="19050"/>
                <wp:wrapNone/>
                <wp:docPr id="38" name="Text Box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86075" cy="23431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706FE" w:rsidRDefault="00B706FE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C9A55B4" wp14:editId="37D69CC7">
                                  <wp:extent cx="2733675" cy="2235243"/>
                                  <wp:effectExtent l="0" t="0" r="0" b="0"/>
                                  <wp:docPr id="39" name="Picture 3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"/>
                                          <pic:cNvPicPr/>
                                        </pic:nvPicPr>
                                        <pic:blipFill>
                                          <a:blip r:embed="rId38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735066" cy="2236381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Text Box 38" o:spid="_x0000_s1041" type="#_x0000_t202" style="position:absolute;margin-left:299.25pt;margin-top:23.5pt;width:227.25pt;height:184.5pt;z-index:2516776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" fillcolor="white [3201]" strokeweight=".5pt">
                <v:textbox>
                  <w:txbxContent>
                    <w:p w:rsidR="00B706FE" w:rsidRDefault="00B706FE">
                      <w:r>
                        <w:rPr>
                          <w:noProof/>
                        </w:rPr>
                        <w:drawing>
                          <wp:inline distT="0" distB="0" distL="0" distR="0" wp14:anchorId="2C9A55B4" wp14:editId="37D69CC7">
                            <wp:extent cx="2733675" cy="2235243"/>
                            <wp:effectExtent l="0" t="0" r="0" b="0"/>
                            <wp:docPr id="39" name="Picture 3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"/>
                                    <pic:cNvPicPr/>
                                  </pic:nvPicPr>
                                  <pic:blipFill>
                                    <a:blip r:embed="rId39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735066" cy="2236381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7A2516" w:rsidRPr="00305B88" w:rsidRDefault="00B237EE" w:rsidP="00F65B79">
      <w:pPr>
        <w:spacing w:after="0"/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in</w:t>
      </w:r>
      <w:proofErr w:type="gramEnd"/>
      <w:r w:rsidR="007A2516" w:rsidRPr="00305B88">
        <w:rPr>
          <w:rFonts w:ascii="Times New Roman" w:hAnsi="Times New Roman" w:cs="Times New Roman"/>
        </w:rPr>
        <w:t xml:space="preserve"> the </w:t>
      </w:r>
      <w:r w:rsidR="007A2516" w:rsidRPr="00305B88">
        <w:rPr>
          <w:rFonts w:ascii="Times New Roman" w:hAnsi="Times New Roman" w:cs="Times New Roman"/>
          <w:b/>
        </w:rPr>
        <w:t>Guess operating installation</w:t>
      </w:r>
      <w:r w:rsidR="007A2516" w:rsidRPr="00305B88">
        <w:rPr>
          <w:rFonts w:ascii="Times New Roman" w:hAnsi="Times New Roman" w:cs="Times New Roman"/>
        </w:rPr>
        <w:t xml:space="preserve"> page</w:t>
      </w:r>
    </w:p>
    <w:p w:rsidR="007A2516" w:rsidRPr="00305B88" w:rsidRDefault="007A2516" w:rsidP="00F65B79">
      <w:pPr>
        <w:spacing w:after="0"/>
        <w:rPr>
          <w:rFonts w:ascii="Times New Roman" w:hAnsi="Times New Roman" w:cs="Times New Roman"/>
        </w:rPr>
      </w:pPr>
      <w:r w:rsidRPr="00305B88">
        <w:rPr>
          <w:rFonts w:ascii="Times New Roman" w:hAnsi="Times New Roman" w:cs="Times New Roman"/>
        </w:rPr>
        <w:t xml:space="preserve">Choose </w:t>
      </w:r>
      <w:r w:rsidRPr="00305B88">
        <w:rPr>
          <w:rFonts w:ascii="Times New Roman" w:hAnsi="Times New Roman" w:cs="Times New Roman"/>
          <w:b/>
        </w:rPr>
        <w:t>installer disc image files (ISO)</w:t>
      </w:r>
      <w:r w:rsidRPr="00305B88">
        <w:rPr>
          <w:rFonts w:ascii="Times New Roman" w:hAnsi="Times New Roman" w:cs="Times New Roman"/>
        </w:rPr>
        <w:t xml:space="preserve"> radio button </w:t>
      </w:r>
    </w:p>
    <w:p w:rsidR="007A2516" w:rsidRPr="00305B88" w:rsidRDefault="007A2516">
      <w:pPr>
        <w:rPr>
          <w:rFonts w:ascii="Times New Roman" w:hAnsi="Times New Roman" w:cs="Times New Roman"/>
        </w:rPr>
      </w:pPr>
      <w:r w:rsidRPr="00305B88">
        <w:rPr>
          <w:rFonts w:ascii="Times New Roman" w:hAnsi="Times New Roman" w:cs="Times New Roman"/>
        </w:rPr>
        <w:t>And then click on</w:t>
      </w:r>
      <w:r w:rsidR="00F65B79" w:rsidRPr="00305B88">
        <w:rPr>
          <w:rFonts w:ascii="Times New Roman" w:hAnsi="Times New Roman" w:cs="Times New Roman"/>
        </w:rPr>
        <w:t xml:space="preserve"> the</w:t>
      </w:r>
      <w:r w:rsidRPr="00305B88">
        <w:rPr>
          <w:rFonts w:ascii="Times New Roman" w:hAnsi="Times New Roman" w:cs="Times New Roman"/>
        </w:rPr>
        <w:t xml:space="preserve"> </w:t>
      </w:r>
      <w:r w:rsidRPr="00305B88">
        <w:rPr>
          <w:rFonts w:ascii="Times New Roman" w:hAnsi="Times New Roman" w:cs="Times New Roman"/>
          <w:b/>
        </w:rPr>
        <w:t xml:space="preserve">Browse </w:t>
      </w:r>
      <w:r w:rsidRPr="00305B88">
        <w:rPr>
          <w:rFonts w:ascii="Times New Roman" w:hAnsi="Times New Roman" w:cs="Times New Roman"/>
        </w:rPr>
        <w:t xml:space="preserve">tab to find your Ubuntu file </w:t>
      </w:r>
    </w:p>
    <w:p w:rsidR="007A2516" w:rsidRPr="00305B88" w:rsidRDefault="007A2516">
      <w:pPr>
        <w:rPr>
          <w:rFonts w:ascii="Times New Roman" w:hAnsi="Times New Roman" w:cs="Times New Roman"/>
        </w:rPr>
      </w:pPr>
    </w:p>
    <w:p w:rsidR="007A2516" w:rsidRPr="00305B88" w:rsidRDefault="007A2516">
      <w:pPr>
        <w:rPr>
          <w:rFonts w:ascii="Times New Roman" w:hAnsi="Times New Roman" w:cs="Times New Roman"/>
        </w:rPr>
      </w:pPr>
    </w:p>
    <w:p w:rsidR="007A2516" w:rsidRPr="00305B88" w:rsidRDefault="007A2516">
      <w:pPr>
        <w:rPr>
          <w:rFonts w:ascii="Times New Roman" w:hAnsi="Times New Roman" w:cs="Times New Roman"/>
        </w:rPr>
      </w:pPr>
    </w:p>
    <w:p w:rsidR="007A2516" w:rsidRPr="00305B88" w:rsidRDefault="007A2516">
      <w:pPr>
        <w:rPr>
          <w:rFonts w:ascii="Times New Roman" w:hAnsi="Times New Roman" w:cs="Times New Roman"/>
        </w:rPr>
      </w:pPr>
    </w:p>
    <w:p w:rsidR="00F65B79" w:rsidRPr="00305B88" w:rsidRDefault="00F65B79">
      <w:pPr>
        <w:rPr>
          <w:rFonts w:ascii="Times New Roman" w:hAnsi="Times New Roman" w:cs="Times New Roman"/>
        </w:rPr>
      </w:pPr>
    </w:p>
    <w:p w:rsidR="00F65B79" w:rsidRPr="00305B88" w:rsidRDefault="00F65B79">
      <w:pPr>
        <w:rPr>
          <w:rFonts w:ascii="Times New Roman" w:hAnsi="Times New Roman" w:cs="Times New Roman"/>
        </w:rPr>
      </w:pPr>
      <w:r w:rsidRPr="00305B88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2306588B" wp14:editId="457F92EE">
                <wp:simplePos x="0" y="0"/>
                <wp:positionH relativeFrom="column">
                  <wp:posOffset>3800474</wp:posOffset>
                </wp:positionH>
                <wp:positionV relativeFrom="paragraph">
                  <wp:posOffset>299720</wp:posOffset>
                </wp:positionV>
                <wp:extent cx="2886075" cy="476250"/>
                <wp:effectExtent l="0" t="0" r="28575" b="19050"/>
                <wp:wrapNone/>
                <wp:docPr id="40" name="Text Box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86075" cy="4762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706FE" w:rsidRDefault="00B706FE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27FC949" wp14:editId="2B59DD72">
                                  <wp:extent cx="2839720" cy="365003"/>
                                  <wp:effectExtent l="0" t="0" r="0" b="0"/>
                                  <wp:docPr id="41" name="Picture 4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"/>
                                          <pic:cNvPicPr/>
                                        </pic:nvPicPr>
                                        <pic:blipFill>
                                          <a:blip r:embed="rId40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839720" cy="365003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40" o:spid="_x0000_s1042" type="#_x0000_t202" style="position:absolute;margin-left:299.25pt;margin-top:23.6pt;width:227.25pt;height:37.5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" fillcolor="white [3201]" strokeweight=".5pt">
                <v:textbox>
                  <w:txbxContent>
                    <w:p w:rsidR="00B706FE" w:rsidRDefault="00B706FE">
                      <w:r>
                        <w:rPr>
                          <w:noProof/>
                        </w:rPr>
                        <w:drawing>
                          <wp:inline distT="0" distB="0" distL="0" distR="0" wp14:anchorId="727FC949" wp14:editId="2B59DD72">
                            <wp:extent cx="2839720" cy="365003"/>
                            <wp:effectExtent l="0" t="0" r="0" b="0"/>
                            <wp:docPr id="41" name="Picture 4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"/>
                                    <pic:cNvPicPr/>
                                  </pic:nvPicPr>
                                  <pic:blipFill>
                                    <a:blip r:embed="rId41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839720" cy="365003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7A2516" w:rsidRPr="00305B88" w:rsidRDefault="00F65B79">
      <w:pPr>
        <w:rPr>
          <w:rFonts w:ascii="Times New Roman" w:hAnsi="Times New Roman" w:cs="Times New Roman"/>
        </w:rPr>
      </w:pPr>
      <w:r w:rsidRPr="00305B88">
        <w:rPr>
          <w:rFonts w:ascii="Times New Roman" w:hAnsi="Times New Roman" w:cs="Times New Roman"/>
        </w:rPr>
        <w:t>You should see this path</w:t>
      </w:r>
    </w:p>
    <w:p w:rsidR="00F65B79" w:rsidRPr="00305B88" w:rsidRDefault="00F65B79" w:rsidP="00F65B79">
      <w:pPr>
        <w:rPr>
          <w:rFonts w:ascii="Times New Roman" w:hAnsi="Times New Roman" w:cs="Times New Roman"/>
        </w:rPr>
      </w:pPr>
    </w:p>
    <w:p w:rsidR="00F65B79" w:rsidRPr="00305B88" w:rsidRDefault="00F65B79" w:rsidP="00F65B79">
      <w:pPr>
        <w:rPr>
          <w:rFonts w:ascii="Times New Roman" w:hAnsi="Times New Roman" w:cs="Times New Roman"/>
        </w:rPr>
      </w:pPr>
      <w:r w:rsidRPr="00305B88">
        <w:rPr>
          <w:rFonts w:ascii="Times New Roman" w:hAnsi="Times New Roman" w:cs="Times New Roman"/>
        </w:rPr>
        <w:t xml:space="preserve">Then </w:t>
      </w:r>
      <w:proofErr w:type="gramStart"/>
      <w:r w:rsidRPr="00305B88">
        <w:rPr>
          <w:rFonts w:ascii="Times New Roman" w:hAnsi="Times New Roman" w:cs="Times New Roman"/>
        </w:rPr>
        <w:t xml:space="preserve">select  </w:t>
      </w:r>
      <w:r w:rsidRPr="00305B88">
        <w:rPr>
          <w:rFonts w:ascii="Times New Roman" w:hAnsi="Times New Roman" w:cs="Times New Roman"/>
          <w:b/>
        </w:rPr>
        <w:t>I</w:t>
      </w:r>
      <w:proofErr w:type="gramEnd"/>
      <w:r w:rsidRPr="00305B88">
        <w:rPr>
          <w:rFonts w:ascii="Times New Roman" w:hAnsi="Times New Roman" w:cs="Times New Roman"/>
          <w:b/>
        </w:rPr>
        <w:t xml:space="preserve"> will install the operating system later radio button</w:t>
      </w:r>
      <w:r w:rsidRPr="00305B88">
        <w:rPr>
          <w:rFonts w:ascii="Times New Roman" w:hAnsi="Times New Roman" w:cs="Times New Roman"/>
        </w:rPr>
        <w:t xml:space="preserve"> (the same page)</w:t>
      </w:r>
    </w:p>
    <w:p w:rsidR="007A2516" w:rsidRPr="00305B88" w:rsidRDefault="00750782">
      <w:pPr>
        <w:rPr>
          <w:rFonts w:ascii="Times New Roman" w:hAnsi="Times New Roman" w:cs="Times New Roman"/>
        </w:rPr>
      </w:pPr>
      <w:r w:rsidRPr="00305B88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4A348469" wp14:editId="5BC882B7">
                <wp:simplePos x="0" y="0"/>
                <wp:positionH relativeFrom="column">
                  <wp:posOffset>3800475</wp:posOffset>
                </wp:positionH>
                <wp:positionV relativeFrom="paragraph">
                  <wp:posOffset>271780</wp:posOffset>
                </wp:positionV>
                <wp:extent cx="2886075" cy="1743075"/>
                <wp:effectExtent l="0" t="0" r="28575" b="28575"/>
                <wp:wrapNone/>
                <wp:docPr id="42" name="Text Box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86075" cy="17430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706FE" w:rsidRDefault="00B706FE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C137868" wp14:editId="41FF1662">
                                  <wp:extent cx="2733675" cy="1628775"/>
                                  <wp:effectExtent l="0" t="0" r="9525" b="9525"/>
                                  <wp:docPr id="44" name="Picture 4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"/>
                                          <pic:cNvPicPr/>
                                        </pic:nvPicPr>
                                        <pic:blipFill>
                                          <a:blip r:embed="rId42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738589" cy="1631703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Text Box 42" o:spid="_x0000_s1043" type="#_x0000_t202" style="position:absolute;margin-left:299.25pt;margin-top:21.4pt;width:227.25pt;height:137.25pt;z-index:2516797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" fillcolor="white [3201]" strokeweight=".5pt">
                <v:textbox>
                  <w:txbxContent>
                    <w:p w:rsidR="00B706FE" w:rsidRDefault="00B706FE">
                      <w:r>
                        <w:rPr>
                          <w:noProof/>
                        </w:rPr>
                        <w:drawing>
                          <wp:inline distT="0" distB="0" distL="0" distR="0" wp14:anchorId="6C137868" wp14:editId="41FF1662">
                            <wp:extent cx="2733675" cy="1628775"/>
                            <wp:effectExtent l="0" t="0" r="9525" b="9525"/>
                            <wp:docPr id="44" name="Picture 4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"/>
                                    <pic:cNvPicPr/>
                                  </pic:nvPicPr>
                                  <pic:blipFill>
                                    <a:blip r:embed="rId43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738589" cy="1631703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7A2516" w:rsidRPr="00305B88" w:rsidRDefault="007A2516">
      <w:pPr>
        <w:rPr>
          <w:rFonts w:ascii="Times New Roman" w:hAnsi="Times New Roman" w:cs="Times New Roman"/>
        </w:rPr>
      </w:pPr>
    </w:p>
    <w:p w:rsidR="007A2516" w:rsidRPr="00305B88" w:rsidRDefault="00750782">
      <w:pPr>
        <w:rPr>
          <w:rFonts w:ascii="Times New Roman" w:hAnsi="Times New Roman" w:cs="Times New Roman"/>
          <w:b/>
        </w:rPr>
      </w:pPr>
      <w:r w:rsidRPr="00305B88">
        <w:rPr>
          <w:rFonts w:ascii="Times New Roman" w:hAnsi="Times New Roman" w:cs="Times New Roman"/>
        </w:rPr>
        <w:t xml:space="preserve">Select </w:t>
      </w:r>
      <w:r w:rsidRPr="00305B88">
        <w:rPr>
          <w:rFonts w:ascii="Times New Roman" w:hAnsi="Times New Roman" w:cs="Times New Roman"/>
          <w:b/>
        </w:rPr>
        <w:t xml:space="preserve">Ubuntu </w:t>
      </w:r>
      <w:r w:rsidRPr="00305B88">
        <w:rPr>
          <w:rFonts w:ascii="Times New Roman" w:hAnsi="Times New Roman" w:cs="Times New Roman"/>
        </w:rPr>
        <w:t>click</w:t>
      </w:r>
      <w:r w:rsidRPr="00305B88">
        <w:rPr>
          <w:rFonts w:ascii="Times New Roman" w:hAnsi="Times New Roman" w:cs="Times New Roman"/>
          <w:b/>
        </w:rPr>
        <w:t xml:space="preserve"> Next</w:t>
      </w:r>
    </w:p>
    <w:p w:rsidR="00750782" w:rsidRPr="00305B88" w:rsidRDefault="00750782">
      <w:pPr>
        <w:rPr>
          <w:rFonts w:ascii="Times New Roman" w:hAnsi="Times New Roman" w:cs="Times New Roman"/>
          <w:b/>
        </w:rPr>
      </w:pPr>
    </w:p>
    <w:p w:rsidR="00750782" w:rsidRPr="00305B88" w:rsidRDefault="00750782">
      <w:pPr>
        <w:rPr>
          <w:rFonts w:ascii="Times New Roman" w:hAnsi="Times New Roman" w:cs="Times New Roman"/>
          <w:b/>
        </w:rPr>
      </w:pPr>
    </w:p>
    <w:p w:rsidR="00750782" w:rsidRDefault="00750782">
      <w:pPr>
        <w:rPr>
          <w:rFonts w:ascii="Times New Roman" w:hAnsi="Times New Roman" w:cs="Times New Roman"/>
          <w:b/>
        </w:rPr>
      </w:pPr>
    </w:p>
    <w:p w:rsidR="005F1289" w:rsidRPr="00305B88" w:rsidRDefault="005F1289">
      <w:pPr>
        <w:rPr>
          <w:rFonts w:ascii="Times New Roman" w:hAnsi="Times New Roman" w:cs="Times New Roman"/>
          <w:b/>
        </w:rPr>
      </w:pPr>
      <w:r w:rsidRPr="00305B88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5D922EE4" wp14:editId="4C1DBCD7">
                <wp:simplePos x="0" y="0"/>
                <wp:positionH relativeFrom="column">
                  <wp:posOffset>3800475</wp:posOffset>
                </wp:positionH>
                <wp:positionV relativeFrom="paragraph">
                  <wp:posOffset>306705</wp:posOffset>
                </wp:positionV>
                <wp:extent cx="2886075" cy="1333500"/>
                <wp:effectExtent l="0" t="0" r="28575" b="19050"/>
                <wp:wrapNone/>
                <wp:docPr id="45" name="Text Box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86075" cy="13335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706FE" w:rsidRDefault="00B706FE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9CBFD71" wp14:editId="51C6CD50">
                                  <wp:extent cx="2515870" cy="1284449"/>
                                  <wp:effectExtent l="0" t="0" r="0" b="0"/>
                                  <wp:docPr id="46" name="Picture 4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"/>
                                          <pic:cNvPicPr/>
                                        </pic:nvPicPr>
                                        <pic:blipFill>
                                          <a:blip r:embed="rId44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515870" cy="1284449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45" o:spid="_x0000_s1044" type="#_x0000_t202" style="position:absolute;margin-left:299.25pt;margin-top:24.15pt;width:227.25pt;height:105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" fillcolor="white [3201]" strokeweight=".5pt">
                <v:textbox>
                  <w:txbxContent>
                    <w:p w:rsidR="00B706FE" w:rsidRDefault="00B706FE">
                      <w:r>
                        <w:rPr>
                          <w:noProof/>
                        </w:rPr>
                        <w:drawing>
                          <wp:inline distT="0" distB="0" distL="0" distR="0" wp14:anchorId="69CBFD71" wp14:editId="51C6CD50">
                            <wp:extent cx="2515870" cy="1284449"/>
                            <wp:effectExtent l="0" t="0" r="0" b="0"/>
                            <wp:docPr id="46" name="Picture 4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"/>
                                    <pic:cNvPicPr/>
                                  </pic:nvPicPr>
                                  <pic:blipFill>
                                    <a:blip r:embed="rId45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515870" cy="1284449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750782" w:rsidRPr="00305B88" w:rsidRDefault="00750782">
      <w:pPr>
        <w:rPr>
          <w:rFonts w:ascii="Times New Roman" w:hAnsi="Times New Roman" w:cs="Times New Roman"/>
          <w:b/>
        </w:rPr>
      </w:pPr>
    </w:p>
    <w:p w:rsidR="00172A62" w:rsidRDefault="00750782">
      <w:pPr>
        <w:rPr>
          <w:rFonts w:ascii="Times New Roman" w:hAnsi="Times New Roman" w:cs="Times New Roman"/>
          <w:b/>
        </w:rPr>
      </w:pPr>
      <w:r w:rsidRPr="00305B88">
        <w:rPr>
          <w:rFonts w:ascii="Times New Roman" w:hAnsi="Times New Roman" w:cs="Times New Roman"/>
        </w:rPr>
        <w:t>Name the virtual machine</w:t>
      </w:r>
      <w:r w:rsidRPr="00305B88">
        <w:rPr>
          <w:rFonts w:ascii="Times New Roman" w:hAnsi="Times New Roman" w:cs="Times New Roman"/>
          <w:b/>
        </w:rPr>
        <w:t xml:space="preserve"> (Ubuntu 16)</w:t>
      </w:r>
    </w:p>
    <w:p w:rsidR="00750782" w:rsidRPr="00305B88" w:rsidRDefault="00750782">
      <w:pPr>
        <w:rPr>
          <w:rFonts w:ascii="Times New Roman" w:hAnsi="Times New Roman" w:cs="Times New Roman"/>
          <w:b/>
        </w:rPr>
      </w:pPr>
      <w:r w:rsidRPr="00305B88">
        <w:rPr>
          <w:rFonts w:ascii="Times New Roman" w:hAnsi="Times New Roman" w:cs="Times New Roman"/>
          <w:b/>
          <w:noProof/>
        </w:rPr>
        <w:lastRenderedPageBreak/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2EDE141D" wp14:editId="18B67481">
                <wp:simplePos x="0" y="0"/>
                <wp:positionH relativeFrom="column">
                  <wp:posOffset>3771900</wp:posOffset>
                </wp:positionH>
                <wp:positionV relativeFrom="paragraph">
                  <wp:posOffset>66675</wp:posOffset>
                </wp:positionV>
                <wp:extent cx="2867025" cy="1343025"/>
                <wp:effectExtent l="0" t="0" r="28575" b="28575"/>
                <wp:wrapNone/>
                <wp:docPr id="47" name="Text Box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67025" cy="13430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706FE" w:rsidRDefault="00B706FE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A645CA9" wp14:editId="27439D0F">
                                  <wp:extent cx="2676525" cy="1238250"/>
                                  <wp:effectExtent l="0" t="0" r="9525" b="0"/>
                                  <wp:docPr id="48" name="Picture 4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"/>
                                          <pic:cNvPicPr/>
                                        </pic:nvPicPr>
                                        <pic:blipFill>
                                          <a:blip r:embed="rId46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686539" cy="1242883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47" o:spid="_x0000_s1045" type="#_x0000_t202" style="position:absolute;margin-left:297pt;margin-top:5.25pt;width:225.75pt;height:105.7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" fillcolor="white [3201]" strokeweight=".5pt">
                <v:textbox>
                  <w:txbxContent>
                    <w:p w:rsidR="00B706FE" w:rsidRDefault="00B706FE">
                      <w:bookmarkStart w:id="3" w:name="_GoBack"/>
                      <w:r>
                        <w:rPr>
                          <w:noProof/>
                        </w:rPr>
                        <w:drawing>
                          <wp:inline distT="0" distB="0" distL="0" distR="0" wp14:anchorId="6A645CA9" wp14:editId="27439D0F">
                            <wp:extent cx="2676525" cy="1238250"/>
                            <wp:effectExtent l="0" t="0" r="9525" b="0"/>
                            <wp:docPr id="48" name="Picture 4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"/>
                                    <pic:cNvPicPr/>
                                  </pic:nvPicPr>
                                  <pic:blipFill>
                                    <a:blip r:embed="rId47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686539" cy="1242883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bookmarkEnd w:id="3"/>
                    </w:p>
                  </w:txbxContent>
                </v:textbox>
              </v:shape>
            </w:pict>
          </mc:Fallback>
        </mc:AlternateContent>
      </w:r>
    </w:p>
    <w:p w:rsidR="00750782" w:rsidRPr="00305B88" w:rsidRDefault="00750782">
      <w:pPr>
        <w:rPr>
          <w:rFonts w:ascii="Times New Roman" w:hAnsi="Times New Roman" w:cs="Times New Roman"/>
          <w:b/>
        </w:rPr>
      </w:pPr>
    </w:p>
    <w:p w:rsidR="00750782" w:rsidRPr="00305B88" w:rsidRDefault="00AD28D5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 xml:space="preserve">Process configuration </w:t>
      </w:r>
      <w:r w:rsidR="00172A62" w:rsidRPr="00305B88">
        <w:rPr>
          <w:rFonts w:ascii="Times New Roman" w:hAnsi="Times New Roman" w:cs="Times New Roman"/>
        </w:rPr>
        <w:t>page</w:t>
      </w:r>
      <w:proofErr w:type="gramStart"/>
      <w:r>
        <w:rPr>
          <w:rFonts w:ascii="Times New Roman" w:hAnsi="Times New Roman" w:cs="Times New Roman"/>
        </w:rPr>
        <w:t xml:space="preserve">, </w:t>
      </w:r>
      <w:r w:rsidR="00172A62" w:rsidRPr="00305B88">
        <w:rPr>
          <w:rFonts w:ascii="Times New Roman" w:hAnsi="Times New Roman" w:cs="Times New Roman"/>
        </w:rPr>
        <w:t xml:space="preserve"> keep</w:t>
      </w:r>
      <w:proofErr w:type="gramEnd"/>
      <w:r w:rsidR="00A0163B" w:rsidRPr="00305B88">
        <w:rPr>
          <w:rFonts w:ascii="Times New Roman" w:hAnsi="Times New Roman" w:cs="Times New Roman"/>
        </w:rPr>
        <w:t xml:space="preserve"> the default value</w:t>
      </w:r>
      <w:r w:rsidR="00A0163B" w:rsidRPr="00305B88">
        <w:rPr>
          <w:rFonts w:ascii="Times New Roman" w:hAnsi="Times New Roman" w:cs="Times New Roman"/>
          <w:b/>
        </w:rPr>
        <w:t xml:space="preserve"> </w:t>
      </w:r>
      <w:r w:rsidR="00750782" w:rsidRPr="00305B88">
        <w:rPr>
          <w:rFonts w:ascii="Times New Roman" w:hAnsi="Times New Roman" w:cs="Times New Roman"/>
        </w:rPr>
        <w:t xml:space="preserve">click </w:t>
      </w:r>
      <w:r w:rsidR="00750782" w:rsidRPr="00305B88">
        <w:rPr>
          <w:rFonts w:ascii="Times New Roman" w:hAnsi="Times New Roman" w:cs="Times New Roman"/>
          <w:b/>
        </w:rPr>
        <w:t xml:space="preserve">next </w:t>
      </w:r>
      <w:r w:rsidR="00750782" w:rsidRPr="00305B88">
        <w:rPr>
          <w:rFonts w:ascii="Times New Roman" w:hAnsi="Times New Roman" w:cs="Times New Roman"/>
          <w:b/>
        </w:rPr>
        <w:tab/>
      </w:r>
    </w:p>
    <w:p w:rsidR="00750782" w:rsidRPr="00305B88" w:rsidRDefault="00750782">
      <w:pPr>
        <w:rPr>
          <w:rFonts w:ascii="Times New Roman" w:hAnsi="Times New Roman" w:cs="Times New Roman"/>
          <w:b/>
        </w:rPr>
      </w:pPr>
    </w:p>
    <w:p w:rsidR="00750782" w:rsidRPr="00305B88" w:rsidRDefault="00750782">
      <w:pPr>
        <w:rPr>
          <w:rFonts w:ascii="Times New Roman" w:hAnsi="Times New Roman" w:cs="Times New Roman"/>
          <w:b/>
        </w:rPr>
      </w:pPr>
    </w:p>
    <w:p w:rsidR="00750782" w:rsidRPr="00305B88" w:rsidRDefault="00A0163B">
      <w:pPr>
        <w:rPr>
          <w:rFonts w:ascii="Times New Roman" w:hAnsi="Times New Roman" w:cs="Times New Roman"/>
          <w:b/>
        </w:rPr>
      </w:pPr>
      <w:r w:rsidRPr="00305B88">
        <w:rPr>
          <w:rFonts w:ascii="Times New Roman" w:hAnsi="Times New Roman" w:cs="Times New Roman"/>
          <w:b/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71E16960" wp14:editId="6F9472DF">
                <wp:simplePos x="0" y="0"/>
                <wp:positionH relativeFrom="column">
                  <wp:posOffset>3771900</wp:posOffset>
                </wp:positionH>
                <wp:positionV relativeFrom="paragraph">
                  <wp:posOffset>92075</wp:posOffset>
                </wp:positionV>
                <wp:extent cx="2867025" cy="2324100"/>
                <wp:effectExtent l="0" t="0" r="28575" b="19050"/>
                <wp:wrapNone/>
                <wp:docPr id="49" name="Text Box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67025" cy="23241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706FE" w:rsidRDefault="00B706FE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436696E" wp14:editId="467770E9">
                                  <wp:extent cx="2677795" cy="2233673"/>
                                  <wp:effectExtent l="0" t="0" r="8255" b="0"/>
                                  <wp:docPr id="50" name="Picture 5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"/>
                                          <pic:cNvPicPr/>
                                        </pic:nvPicPr>
                                        <pic:blipFill>
                                          <a:blip r:embed="rId48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677795" cy="2233673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49" o:spid="_x0000_s1046" type="#_x0000_t202" style="position:absolute;margin-left:297pt;margin-top:7.25pt;width:225.75pt;height:183pt;z-index:2516828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" fillcolor="white [3201]" strokeweight=".5pt">
                <v:textbox>
                  <w:txbxContent>
                    <w:p w:rsidR="00B706FE" w:rsidRDefault="00B706FE">
                      <w:r>
                        <w:rPr>
                          <w:noProof/>
                        </w:rPr>
                        <w:drawing>
                          <wp:inline distT="0" distB="0" distL="0" distR="0" wp14:anchorId="5436696E" wp14:editId="467770E9">
                            <wp:extent cx="2677795" cy="2233673"/>
                            <wp:effectExtent l="0" t="0" r="8255" b="0"/>
                            <wp:docPr id="50" name="Picture 5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"/>
                                    <pic:cNvPicPr/>
                                  </pic:nvPicPr>
                                  <pic:blipFill>
                                    <a:blip r:embed="rId49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677795" cy="2233673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A0163B" w:rsidRPr="00305B88" w:rsidRDefault="00A0163B">
      <w:pPr>
        <w:rPr>
          <w:rFonts w:ascii="Times New Roman" w:hAnsi="Times New Roman" w:cs="Times New Roman"/>
        </w:rPr>
      </w:pPr>
      <w:r w:rsidRPr="00305B88">
        <w:rPr>
          <w:rFonts w:ascii="Times New Roman" w:hAnsi="Times New Roman" w:cs="Times New Roman"/>
        </w:rPr>
        <w:t xml:space="preserve">Specify </w:t>
      </w:r>
      <w:r w:rsidRPr="00172A62">
        <w:rPr>
          <w:rFonts w:ascii="Times New Roman" w:hAnsi="Times New Roman" w:cs="Times New Roman"/>
          <w:b/>
        </w:rPr>
        <w:t xml:space="preserve">2 </w:t>
      </w:r>
      <w:r w:rsidR="00AD28D5" w:rsidRPr="00172A62">
        <w:rPr>
          <w:rFonts w:ascii="Times New Roman" w:hAnsi="Times New Roman" w:cs="Times New Roman"/>
          <w:b/>
        </w:rPr>
        <w:t>GB</w:t>
      </w:r>
      <w:r w:rsidR="00AD28D5" w:rsidRPr="00305B88">
        <w:rPr>
          <w:rFonts w:ascii="Times New Roman" w:hAnsi="Times New Roman" w:cs="Times New Roman"/>
        </w:rPr>
        <w:t xml:space="preserve"> or</w:t>
      </w:r>
      <w:r w:rsidRPr="00305B88">
        <w:rPr>
          <w:rFonts w:ascii="Times New Roman" w:hAnsi="Times New Roman" w:cs="Times New Roman"/>
        </w:rPr>
        <w:t xml:space="preserve"> more </w:t>
      </w:r>
      <w:r w:rsidR="00AD28D5" w:rsidRPr="00305B88">
        <w:rPr>
          <w:rFonts w:ascii="Times New Roman" w:hAnsi="Times New Roman" w:cs="Times New Roman"/>
        </w:rPr>
        <w:t>of memory click</w:t>
      </w:r>
      <w:r w:rsidRPr="00305B88">
        <w:rPr>
          <w:rFonts w:ascii="Times New Roman" w:hAnsi="Times New Roman" w:cs="Times New Roman"/>
        </w:rPr>
        <w:t xml:space="preserve"> </w:t>
      </w:r>
      <w:r w:rsidRPr="00172A62">
        <w:rPr>
          <w:rFonts w:ascii="Times New Roman" w:hAnsi="Times New Roman" w:cs="Times New Roman"/>
          <w:b/>
        </w:rPr>
        <w:t>Next</w:t>
      </w:r>
    </w:p>
    <w:p w:rsidR="00A0163B" w:rsidRPr="00305B88" w:rsidRDefault="00A0163B">
      <w:pPr>
        <w:rPr>
          <w:rFonts w:ascii="Times New Roman" w:hAnsi="Times New Roman" w:cs="Times New Roman"/>
        </w:rPr>
      </w:pPr>
    </w:p>
    <w:p w:rsidR="00A0163B" w:rsidRPr="00305B88" w:rsidRDefault="00A0163B">
      <w:pPr>
        <w:rPr>
          <w:rFonts w:ascii="Times New Roman" w:hAnsi="Times New Roman" w:cs="Times New Roman"/>
        </w:rPr>
      </w:pPr>
    </w:p>
    <w:p w:rsidR="00A0163B" w:rsidRPr="00305B88" w:rsidRDefault="00A0163B">
      <w:pPr>
        <w:rPr>
          <w:rFonts w:ascii="Times New Roman" w:hAnsi="Times New Roman" w:cs="Times New Roman"/>
        </w:rPr>
      </w:pPr>
    </w:p>
    <w:p w:rsidR="00A0163B" w:rsidRPr="00305B88" w:rsidRDefault="00A0163B">
      <w:pPr>
        <w:rPr>
          <w:rFonts w:ascii="Times New Roman" w:hAnsi="Times New Roman" w:cs="Times New Roman"/>
        </w:rPr>
      </w:pPr>
    </w:p>
    <w:p w:rsidR="00A0163B" w:rsidRPr="00305B88" w:rsidRDefault="00A0163B">
      <w:pPr>
        <w:rPr>
          <w:rFonts w:ascii="Times New Roman" w:hAnsi="Times New Roman" w:cs="Times New Roman"/>
        </w:rPr>
      </w:pPr>
    </w:p>
    <w:p w:rsidR="00A0163B" w:rsidRPr="00305B88" w:rsidRDefault="00A0163B">
      <w:pPr>
        <w:rPr>
          <w:rFonts w:ascii="Times New Roman" w:hAnsi="Times New Roman" w:cs="Times New Roman"/>
        </w:rPr>
      </w:pPr>
    </w:p>
    <w:p w:rsidR="00A0163B" w:rsidRPr="00305B88" w:rsidRDefault="00172A62">
      <w:pPr>
        <w:rPr>
          <w:rFonts w:ascii="Times New Roman" w:hAnsi="Times New Roman" w:cs="Times New Roman"/>
        </w:rPr>
      </w:pPr>
      <w:r w:rsidRPr="00305B88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2E4DA92E" wp14:editId="746017B5">
                <wp:simplePos x="0" y="0"/>
                <wp:positionH relativeFrom="column">
                  <wp:posOffset>3714750</wp:posOffset>
                </wp:positionH>
                <wp:positionV relativeFrom="paragraph">
                  <wp:posOffset>115570</wp:posOffset>
                </wp:positionV>
                <wp:extent cx="2924175" cy="2009775"/>
                <wp:effectExtent l="0" t="0" r="28575" b="28575"/>
                <wp:wrapNone/>
                <wp:docPr id="51" name="Text Box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24175" cy="20097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706FE" w:rsidRDefault="00B706FE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3EB46C8" wp14:editId="14073BB4">
                                  <wp:extent cx="2734945" cy="1905168"/>
                                  <wp:effectExtent l="0" t="0" r="8255" b="0"/>
                                  <wp:docPr id="52" name="Picture 5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"/>
                                          <pic:cNvPicPr/>
                                        </pic:nvPicPr>
                                        <pic:blipFill>
                                          <a:blip r:embed="rId50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734945" cy="1905168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51" o:spid="_x0000_s1047" type="#_x0000_t202" style="position:absolute;margin-left:292.5pt;margin-top:9.1pt;width:230.25pt;height:158.25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" fillcolor="white [3201]" strokeweight=".5pt">
                <v:textbox>
                  <w:txbxContent>
                    <w:p w:rsidR="00B706FE" w:rsidRDefault="00B706FE">
                      <w:r>
                        <w:rPr>
                          <w:noProof/>
                        </w:rPr>
                        <w:drawing>
                          <wp:inline distT="0" distB="0" distL="0" distR="0" wp14:anchorId="23EB46C8" wp14:editId="14073BB4">
                            <wp:extent cx="2734945" cy="1905168"/>
                            <wp:effectExtent l="0" t="0" r="8255" b="0"/>
                            <wp:docPr id="52" name="Picture 5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"/>
                                    <pic:cNvPicPr/>
                                  </pic:nvPicPr>
                                  <pic:blipFill>
                                    <a:blip r:embed="rId51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734945" cy="1905168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A0163B" w:rsidRPr="00305B88" w:rsidRDefault="00A0163B">
      <w:pPr>
        <w:rPr>
          <w:rFonts w:ascii="Times New Roman" w:hAnsi="Times New Roman" w:cs="Times New Roman"/>
        </w:rPr>
      </w:pPr>
    </w:p>
    <w:p w:rsidR="00A0163B" w:rsidRPr="00305B88" w:rsidRDefault="00A0163B" w:rsidP="00172A62">
      <w:pPr>
        <w:spacing w:after="0"/>
        <w:rPr>
          <w:rFonts w:ascii="Times New Roman" w:hAnsi="Times New Roman" w:cs="Times New Roman"/>
          <w:b/>
        </w:rPr>
      </w:pPr>
      <w:r w:rsidRPr="00305B88">
        <w:rPr>
          <w:rFonts w:ascii="Times New Roman" w:hAnsi="Times New Roman" w:cs="Times New Roman"/>
        </w:rPr>
        <w:t>Network type; keep the default value Use</w:t>
      </w:r>
      <w:r w:rsidRPr="00305B88">
        <w:rPr>
          <w:rFonts w:ascii="Times New Roman" w:hAnsi="Times New Roman" w:cs="Times New Roman"/>
          <w:b/>
        </w:rPr>
        <w:t xml:space="preserve"> Network address </w:t>
      </w:r>
    </w:p>
    <w:p w:rsidR="0019688F" w:rsidRPr="00305B88" w:rsidRDefault="00A0163B">
      <w:pPr>
        <w:rPr>
          <w:rFonts w:ascii="Times New Roman" w:hAnsi="Times New Roman" w:cs="Times New Roman"/>
        </w:rPr>
      </w:pPr>
      <w:r w:rsidRPr="00305B88">
        <w:rPr>
          <w:rFonts w:ascii="Times New Roman" w:hAnsi="Times New Roman" w:cs="Times New Roman"/>
          <w:b/>
        </w:rPr>
        <w:t>Translation (NAT)</w:t>
      </w:r>
      <w:r w:rsidRPr="00305B88">
        <w:rPr>
          <w:rFonts w:ascii="Times New Roman" w:hAnsi="Times New Roman" w:cs="Times New Roman"/>
        </w:rPr>
        <w:t xml:space="preserve"> and click Next </w:t>
      </w:r>
    </w:p>
    <w:p w:rsidR="0019688F" w:rsidRPr="00305B88" w:rsidRDefault="0019688F">
      <w:pPr>
        <w:rPr>
          <w:rFonts w:ascii="Times New Roman" w:hAnsi="Times New Roman" w:cs="Times New Roman"/>
        </w:rPr>
      </w:pPr>
    </w:p>
    <w:p w:rsidR="0019688F" w:rsidRPr="00305B88" w:rsidRDefault="0019688F">
      <w:pPr>
        <w:rPr>
          <w:rFonts w:ascii="Times New Roman" w:hAnsi="Times New Roman" w:cs="Times New Roman"/>
        </w:rPr>
      </w:pPr>
    </w:p>
    <w:p w:rsidR="0019688F" w:rsidRDefault="0019688F">
      <w:pPr>
        <w:rPr>
          <w:rFonts w:ascii="Times New Roman" w:hAnsi="Times New Roman" w:cs="Times New Roman"/>
        </w:rPr>
      </w:pPr>
    </w:p>
    <w:p w:rsidR="00172A62" w:rsidRDefault="00172A62">
      <w:pPr>
        <w:rPr>
          <w:rFonts w:ascii="Times New Roman" w:hAnsi="Times New Roman" w:cs="Times New Roman"/>
        </w:rPr>
      </w:pPr>
    </w:p>
    <w:p w:rsidR="00172A62" w:rsidRPr="00305B88" w:rsidRDefault="00172A62">
      <w:pPr>
        <w:rPr>
          <w:rFonts w:ascii="Times New Roman" w:hAnsi="Times New Roman" w:cs="Times New Roman"/>
        </w:rPr>
      </w:pPr>
      <w:r w:rsidRPr="00305B88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3C5E69CF" wp14:editId="0D0DF1FC">
                <wp:simplePos x="0" y="0"/>
                <wp:positionH relativeFrom="column">
                  <wp:posOffset>3733800</wp:posOffset>
                </wp:positionH>
                <wp:positionV relativeFrom="paragraph">
                  <wp:posOffset>6985</wp:posOffset>
                </wp:positionV>
                <wp:extent cx="2914650" cy="1781175"/>
                <wp:effectExtent l="0" t="0" r="19050" b="28575"/>
                <wp:wrapNone/>
                <wp:docPr id="53" name="Text Box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14650" cy="17811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706FE" w:rsidRDefault="00B706FE">
                            <w:r w:rsidRPr="00172A62">
                              <w:rPr>
                                <w:b/>
                                <w:noProof/>
                              </w:rPr>
                              <w:drawing>
                                <wp:inline distT="0" distB="0" distL="0" distR="0" wp14:anchorId="5ED40DCF" wp14:editId="0822A800">
                                  <wp:extent cx="2752725" cy="1637409"/>
                                  <wp:effectExtent l="0" t="0" r="0" b="1270"/>
                                  <wp:docPr id="54" name="Picture 5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"/>
                                          <pic:cNvPicPr/>
                                        </pic:nvPicPr>
                                        <pic:blipFill>
                                          <a:blip r:embed="rId52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754153" cy="1638258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Text Box 53" o:spid="_x0000_s1048" type="#_x0000_t202" style="position:absolute;margin-left:294pt;margin-top:.55pt;width:229.5pt;height:140.25pt;z-index:2516848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" fillcolor="white [3201]" strokeweight=".5pt">
                <v:textbox>
                  <w:txbxContent>
                    <w:p w:rsidR="00B706FE" w:rsidRDefault="00B706FE">
                      <w:r w:rsidRPr="00172A62">
                        <w:rPr>
                          <w:b/>
                          <w:noProof/>
                        </w:rPr>
                        <w:drawing>
                          <wp:inline distT="0" distB="0" distL="0" distR="0" wp14:anchorId="5ED40DCF" wp14:editId="0822A800">
                            <wp:extent cx="2752725" cy="1637409"/>
                            <wp:effectExtent l="0" t="0" r="0" b="1270"/>
                            <wp:docPr id="54" name="Picture 5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"/>
                                    <pic:cNvPicPr/>
                                  </pic:nvPicPr>
                                  <pic:blipFill>
                                    <a:blip r:embed="rId53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754153" cy="1638258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19688F" w:rsidRPr="00305B88" w:rsidRDefault="0019688F">
      <w:pPr>
        <w:rPr>
          <w:rFonts w:ascii="Times New Roman" w:hAnsi="Times New Roman" w:cs="Times New Roman"/>
        </w:rPr>
      </w:pPr>
    </w:p>
    <w:p w:rsidR="00172A62" w:rsidRDefault="0019688F" w:rsidP="00172A62">
      <w:pPr>
        <w:spacing w:after="0"/>
        <w:rPr>
          <w:rFonts w:ascii="Times New Roman" w:hAnsi="Times New Roman" w:cs="Times New Roman"/>
        </w:rPr>
      </w:pPr>
      <w:r w:rsidRPr="00172A62">
        <w:rPr>
          <w:rFonts w:ascii="Times New Roman" w:hAnsi="Times New Roman" w:cs="Times New Roman"/>
          <w:b/>
        </w:rPr>
        <w:t>Select I/O Controller types</w:t>
      </w:r>
      <w:r w:rsidRPr="00305B88">
        <w:rPr>
          <w:rFonts w:ascii="Times New Roman" w:hAnsi="Times New Roman" w:cs="Times New Roman"/>
        </w:rPr>
        <w:t xml:space="preserve">. Keep the default settings. </w:t>
      </w:r>
    </w:p>
    <w:p w:rsidR="0019688F" w:rsidRPr="00305B88" w:rsidRDefault="0019688F">
      <w:pPr>
        <w:rPr>
          <w:rFonts w:ascii="Times New Roman" w:hAnsi="Times New Roman" w:cs="Times New Roman"/>
        </w:rPr>
      </w:pPr>
      <w:r w:rsidRPr="00305B88">
        <w:rPr>
          <w:rFonts w:ascii="Times New Roman" w:hAnsi="Times New Roman" w:cs="Times New Roman"/>
        </w:rPr>
        <w:t xml:space="preserve">Click </w:t>
      </w:r>
      <w:r w:rsidRPr="00172A62">
        <w:rPr>
          <w:rFonts w:ascii="Times New Roman" w:hAnsi="Times New Roman" w:cs="Times New Roman"/>
          <w:b/>
        </w:rPr>
        <w:t>Next</w:t>
      </w:r>
    </w:p>
    <w:p w:rsidR="0019688F" w:rsidRPr="00305B88" w:rsidRDefault="0019688F">
      <w:pPr>
        <w:rPr>
          <w:rFonts w:ascii="Times New Roman" w:hAnsi="Times New Roman" w:cs="Times New Roman"/>
        </w:rPr>
      </w:pPr>
    </w:p>
    <w:p w:rsidR="0019688F" w:rsidRPr="00305B88" w:rsidRDefault="0019688F">
      <w:pPr>
        <w:rPr>
          <w:rFonts w:ascii="Times New Roman" w:hAnsi="Times New Roman" w:cs="Times New Roman"/>
        </w:rPr>
      </w:pPr>
    </w:p>
    <w:p w:rsidR="0019688F" w:rsidRPr="00305B88" w:rsidRDefault="0019688F">
      <w:pPr>
        <w:rPr>
          <w:rFonts w:ascii="Times New Roman" w:hAnsi="Times New Roman" w:cs="Times New Roman"/>
        </w:rPr>
      </w:pPr>
      <w:r w:rsidRPr="00305B88">
        <w:rPr>
          <w:rFonts w:ascii="Times New Roman" w:hAnsi="Times New Roman" w:cs="Times New Roman"/>
          <w:noProof/>
        </w:rPr>
        <w:lastRenderedPageBreak/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49A4F934" wp14:editId="58F9095B">
                <wp:simplePos x="0" y="0"/>
                <wp:positionH relativeFrom="column">
                  <wp:posOffset>4000500</wp:posOffset>
                </wp:positionH>
                <wp:positionV relativeFrom="paragraph">
                  <wp:posOffset>95250</wp:posOffset>
                </wp:positionV>
                <wp:extent cx="2590800" cy="1762125"/>
                <wp:effectExtent l="0" t="0" r="19050" b="28575"/>
                <wp:wrapNone/>
                <wp:docPr id="56" name="Text Box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90800" cy="17621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706FE" w:rsidRDefault="00B706FE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919A0A2" wp14:editId="17345FCA">
                                  <wp:extent cx="2296795" cy="1644398"/>
                                  <wp:effectExtent l="0" t="0" r="8255" b="0"/>
                                  <wp:docPr id="57" name="Picture 12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"/>
                                          <pic:cNvPicPr/>
                                        </pic:nvPicPr>
                                        <pic:blipFill>
                                          <a:blip r:embed="rId54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296795" cy="1644398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56" o:spid="_x0000_s1049" type="#_x0000_t202" style="position:absolute;margin-left:315pt;margin-top:7.5pt;width:204pt;height:138.75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" fillcolor="white [3201]" strokeweight=".5pt">
                <v:textbox>
                  <w:txbxContent>
                    <w:p w:rsidR="00B706FE" w:rsidRDefault="00B706FE">
                      <w:r>
                        <w:rPr>
                          <w:noProof/>
                        </w:rPr>
                        <w:drawing>
                          <wp:inline distT="0" distB="0" distL="0" distR="0" wp14:anchorId="6919A0A2" wp14:editId="17345FCA">
                            <wp:extent cx="2296795" cy="1644398"/>
                            <wp:effectExtent l="0" t="0" r="8255" b="0"/>
                            <wp:docPr id="57" name="Picture 12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"/>
                                    <pic:cNvPicPr/>
                                  </pic:nvPicPr>
                                  <pic:blipFill>
                                    <a:blip r:embed="rId55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296795" cy="1644398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19688F" w:rsidRPr="00172A62" w:rsidRDefault="0019688F">
      <w:pPr>
        <w:rPr>
          <w:rFonts w:ascii="Times New Roman" w:hAnsi="Times New Roman" w:cs="Times New Roman"/>
          <w:b/>
        </w:rPr>
      </w:pPr>
      <w:r w:rsidRPr="00172A62">
        <w:rPr>
          <w:rFonts w:ascii="Times New Roman" w:hAnsi="Times New Roman" w:cs="Times New Roman"/>
          <w:b/>
        </w:rPr>
        <w:t>Select a Disk Type</w:t>
      </w:r>
      <w:r w:rsidRPr="00305B88">
        <w:rPr>
          <w:rFonts w:ascii="Times New Roman" w:hAnsi="Times New Roman" w:cs="Times New Roman"/>
        </w:rPr>
        <w:t xml:space="preserve">. Keep the default setting .Click </w:t>
      </w:r>
      <w:proofErr w:type="gramStart"/>
      <w:r w:rsidRPr="00172A62">
        <w:rPr>
          <w:rFonts w:ascii="Times New Roman" w:hAnsi="Times New Roman" w:cs="Times New Roman"/>
          <w:b/>
        </w:rPr>
        <w:t>Next</w:t>
      </w:r>
      <w:proofErr w:type="gramEnd"/>
    </w:p>
    <w:p w:rsidR="0019688F" w:rsidRPr="00305B88" w:rsidRDefault="0019688F">
      <w:pPr>
        <w:rPr>
          <w:rFonts w:ascii="Times New Roman" w:hAnsi="Times New Roman" w:cs="Times New Roman"/>
        </w:rPr>
      </w:pPr>
    </w:p>
    <w:p w:rsidR="0019688F" w:rsidRPr="00305B88" w:rsidRDefault="0019688F">
      <w:pPr>
        <w:rPr>
          <w:rFonts w:ascii="Times New Roman" w:hAnsi="Times New Roman" w:cs="Times New Roman"/>
        </w:rPr>
      </w:pPr>
    </w:p>
    <w:p w:rsidR="0019688F" w:rsidRPr="00305B88" w:rsidRDefault="0019688F">
      <w:pPr>
        <w:rPr>
          <w:rFonts w:ascii="Times New Roman" w:hAnsi="Times New Roman" w:cs="Times New Roman"/>
        </w:rPr>
      </w:pPr>
    </w:p>
    <w:p w:rsidR="0019688F" w:rsidRPr="00305B88" w:rsidRDefault="0019688F">
      <w:pPr>
        <w:rPr>
          <w:rFonts w:ascii="Times New Roman" w:hAnsi="Times New Roman" w:cs="Times New Roman"/>
        </w:rPr>
      </w:pPr>
    </w:p>
    <w:p w:rsidR="0019688F" w:rsidRPr="00305B88" w:rsidRDefault="00E06A14">
      <w:pPr>
        <w:rPr>
          <w:rFonts w:ascii="Times New Roman" w:hAnsi="Times New Roman" w:cs="Times New Roman"/>
        </w:rPr>
      </w:pPr>
      <w:r w:rsidRPr="00305B88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64E8C1E5" wp14:editId="5063663A">
                <wp:simplePos x="0" y="0"/>
                <wp:positionH relativeFrom="column">
                  <wp:posOffset>4000500</wp:posOffset>
                </wp:positionH>
                <wp:positionV relativeFrom="paragraph">
                  <wp:posOffset>148590</wp:posOffset>
                </wp:positionV>
                <wp:extent cx="2686050" cy="1685925"/>
                <wp:effectExtent l="0" t="0" r="19050" b="28575"/>
                <wp:wrapNone/>
                <wp:docPr id="58" name="Text Box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86050" cy="16859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706FE" w:rsidRDefault="00B706FE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355CB35" wp14:editId="5D617855">
                                  <wp:extent cx="2400300" cy="1657350"/>
                                  <wp:effectExtent l="0" t="0" r="0" b="0"/>
                                  <wp:docPr id="59" name="Picture 13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"/>
                                          <pic:cNvPicPr/>
                                        </pic:nvPicPr>
                                        <pic:blipFill>
                                          <a:blip r:embed="rId56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401847" cy="1658418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Text Box 58" o:spid="_x0000_s1050" type="#_x0000_t202" style="position:absolute;margin-left:315pt;margin-top:11.7pt;width:211.5pt;height:132.75pt;z-index:2516869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" fillcolor="white [3201]" strokeweight=".5pt">
                <v:textbox>
                  <w:txbxContent>
                    <w:p w:rsidR="00B706FE" w:rsidRDefault="00B706FE">
                      <w:r>
                        <w:rPr>
                          <w:noProof/>
                        </w:rPr>
                        <w:drawing>
                          <wp:inline distT="0" distB="0" distL="0" distR="0" wp14:anchorId="1355CB35" wp14:editId="5D617855">
                            <wp:extent cx="2400300" cy="1657350"/>
                            <wp:effectExtent l="0" t="0" r="0" b="0"/>
                            <wp:docPr id="59" name="Picture 13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"/>
                                    <pic:cNvPicPr/>
                                  </pic:nvPicPr>
                                  <pic:blipFill>
                                    <a:blip r:embed="rId57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401847" cy="1658418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E06A14" w:rsidRPr="00305B88" w:rsidRDefault="00E06A14" w:rsidP="00172A62">
      <w:pPr>
        <w:spacing w:after="0"/>
        <w:rPr>
          <w:rFonts w:ascii="Times New Roman" w:hAnsi="Times New Roman" w:cs="Times New Roman"/>
        </w:rPr>
      </w:pPr>
      <w:r w:rsidRPr="00172A62">
        <w:rPr>
          <w:rFonts w:ascii="Times New Roman" w:hAnsi="Times New Roman" w:cs="Times New Roman"/>
          <w:b/>
        </w:rPr>
        <w:t>Select a Disk</w:t>
      </w:r>
      <w:r w:rsidRPr="00305B88">
        <w:rPr>
          <w:rFonts w:ascii="Times New Roman" w:hAnsi="Times New Roman" w:cs="Times New Roman"/>
        </w:rPr>
        <w:t xml:space="preserve"> (default)</w:t>
      </w:r>
      <w:r w:rsidRPr="00305B88">
        <w:rPr>
          <w:rFonts w:ascii="Times New Roman" w:hAnsi="Times New Roman" w:cs="Times New Roman"/>
        </w:rPr>
        <w:tab/>
      </w:r>
    </w:p>
    <w:p w:rsidR="0025320B" w:rsidRPr="00305B88" w:rsidRDefault="00E06A14">
      <w:pPr>
        <w:rPr>
          <w:rFonts w:ascii="Times New Roman" w:hAnsi="Times New Roman" w:cs="Times New Roman"/>
          <w:b/>
        </w:rPr>
      </w:pPr>
      <w:r w:rsidRPr="00305B88">
        <w:rPr>
          <w:rFonts w:ascii="Times New Roman" w:hAnsi="Times New Roman" w:cs="Times New Roman"/>
          <w:b/>
        </w:rPr>
        <w:t>Create a New virtual disk</w:t>
      </w:r>
      <w:r w:rsidR="00A0163B" w:rsidRPr="00305B88">
        <w:rPr>
          <w:rFonts w:ascii="Times New Roman" w:hAnsi="Times New Roman" w:cs="Times New Roman"/>
          <w:b/>
        </w:rPr>
        <w:tab/>
      </w:r>
    </w:p>
    <w:p w:rsidR="0025320B" w:rsidRPr="00305B88" w:rsidRDefault="0025320B">
      <w:pPr>
        <w:rPr>
          <w:rFonts w:ascii="Times New Roman" w:hAnsi="Times New Roman" w:cs="Times New Roman"/>
          <w:b/>
        </w:rPr>
      </w:pPr>
    </w:p>
    <w:p w:rsidR="0025320B" w:rsidRPr="00305B88" w:rsidRDefault="0025320B">
      <w:pPr>
        <w:rPr>
          <w:rFonts w:ascii="Times New Roman" w:hAnsi="Times New Roman" w:cs="Times New Roman"/>
          <w:b/>
        </w:rPr>
      </w:pPr>
    </w:p>
    <w:p w:rsidR="0025320B" w:rsidRPr="00305B88" w:rsidRDefault="0025320B">
      <w:pPr>
        <w:rPr>
          <w:rFonts w:ascii="Times New Roman" w:hAnsi="Times New Roman" w:cs="Times New Roman"/>
          <w:b/>
        </w:rPr>
      </w:pPr>
    </w:p>
    <w:p w:rsidR="0025320B" w:rsidRPr="00305B88" w:rsidRDefault="00CC046A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>
                <wp:simplePos x="0" y="0"/>
                <wp:positionH relativeFrom="column">
                  <wp:posOffset>4000500</wp:posOffset>
                </wp:positionH>
                <wp:positionV relativeFrom="paragraph">
                  <wp:posOffset>196215</wp:posOffset>
                </wp:positionV>
                <wp:extent cx="2695575" cy="1819275"/>
                <wp:effectExtent l="0" t="0" r="28575" b="28575"/>
                <wp:wrapNone/>
                <wp:docPr id="60" name="Text Box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95575" cy="18192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706FE" w:rsidRDefault="00B706FE">
                            <w:r w:rsidRPr="00CC046A">
                              <w:rPr>
                                <w:noProof/>
                              </w:rPr>
                              <w:drawing>
                                <wp:inline distT="0" distB="0" distL="0" distR="0">
                                  <wp:extent cx="2095500" cy="1685925"/>
                                  <wp:effectExtent l="0" t="0" r="0" b="9525"/>
                                  <wp:docPr id="61" name="Picture 6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9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5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095500" cy="168592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60" o:spid="_x0000_s1051" type="#_x0000_t202" style="position:absolute;margin-left:315pt;margin-top:15.45pt;width:212.25pt;height:143.25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" fillcolor="white [3201]" strokeweight=".5pt">
                <v:textbox>
                  <w:txbxContent>
                    <w:p w:rsidR="00B706FE" w:rsidRDefault="00B706FE">
                      <w:r w:rsidRPr="00CC046A">
                        <w:drawing>
                          <wp:inline distT="0" distB="0" distL="0" distR="0">
                            <wp:extent cx="2095500" cy="1685925"/>
                            <wp:effectExtent l="0" t="0" r="0" b="9525"/>
                            <wp:docPr id="61" name="Picture 6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9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5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095500" cy="168592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25320B" w:rsidRPr="00305B88" w:rsidRDefault="0025320B" w:rsidP="00172A62">
      <w:pPr>
        <w:spacing w:after="0"/>
        <w:rPr>
          <w:rFonts w:ascii="Times New Roman" w:hAnsi="Times New Roman" w:cs="Times New Roman"/>
        </w:rPr>
      </w:pPr>
      <w:r w:rsidRPr="00CC046A">
        <w:rPr>
          <w:rFonts w:ascii="Times New Roman" w:hAnsi="Times New Roman" w:cs="Times New Roman"/>
          <w:b/>
        </w:rPr>
        <w:t xml:space="preserve">Specify Disk </w:t>
      </w:r>
      <w:r w:rsidR="00CC046A" w:rsidRPr="00CC046A">
        <w:rPr>
          <w:rFonts w:ascii="Times New Roman" w:hAnsi="Times New Roman" w:cs="Times New Roman"/>
          <w:b/>
        </w:rPr>
        <w:t>Capacity</w:t>
      </w:r>
      <w:r w:rsidRPr="00305B88">
        <w:rPr>
          <w:rFonts w:ascii="Times New Roman" w:hAnsi="Times New Roman" w:cs="Times New Roman"/>
        </w:rPr>
        <w:t xml:space="preserve"> set </w:t>
      </w:r>
      <w:r w:rsidRPr="00CC046A">
        <w:rPr>
          <w:rFonts w:ascii="Times New Roman" w:hAnsi="Times New Roman" w:cs="Times New Roman"/>
          <w:b/>
        </w:rPr>
        <w:t>the Maximum disk size (GB</w:t>
      </w:r>
      <w:r w:rsidRPr="00305B88">
        <w:rPr>
          <w:rFonts w:ascii="Times New Roman" w:hAnsi="Times New Roman" w:cs="Times New Roman"/>
        </w:rPr>
        <w:t xml:space="preserve">): Field to </w:t>
      </w:r>
      <w:r w:rsidRPr="00CC046A">
        <w:rPr>
          <w:rFonts w:ascii="Times New Roman" w:hAnsi="Times New Roman" w:cs="Times New Roman"/>
          <w:b/>
        </w:rPr>
        <w:t>30</w:t>
      </w:r>
    </w:p>
    <w:p w:rsidR="00CC046A" w:rsidRDefault="0025320B" w:rsidP="00172A62">
      <w:pPr>
        <w:spacing w:after="0"/>
        <w:rPr>
          <w:rFonts w:ascii="Times New Roman" w:hAnsi="Times New Roman" w:cs="Times New Roman"/>
        </w:rPr>
      </w:pPr>
      <w:proofErr w:type="gramStart"/>
      <w:r w:rsidRPr="00CC046A">
        <w:rPr>
          <w:rFonts w:ascii="Times New Roman" w:hAnsi="Times New Roman" w:cs="Times New Roman"/>
          <w:b/>
        </w:rPr>
        <w:t>GB</w:t>
      </w:r>
      <w:r w:rsidRPr="00305B88">
        <w:rPr>
          <w:rFonts w:ascii="Times New Roman" w:hAnsi="Times New Roman" w:cs="Times New Roman"/>
        </w:rPr>
        <w:t>.</w:t>
      </w:r>
      <w:proofErr w:type="gramEnd"/>
      <w:r w:rsidRPr="00305B88">
        <w:rPr>
          <w:rFonts w:ascii="Times New Roman" w:hAnsi="Times New Roman" w:cs="Times New Roman"/>
        </w:rPr>
        <w:t xml:space="preserve"> Keep the default </w:t>
      </w:r>
      <w:r w:rsidRPr="00CC046A">
        <w:rPr>
          <w:rFonts w:ascii="Times New Roman" w:hAnsi="Times New Roman" w:cs="Times New Roman"/>
          <w:b/>
        </w:rPr>
        <w:t xml:space="preserve">Store virtual disk as a single file </w:t>
      </w:r>
      <w:r w:rsidRPr="00CC046A">
        <w:rPr>
          <w:rFonts w:ascii="Times New Roman" w:hAnsi="Times New Roman" w:cs="Times New Roman"/>
        </w:rPr>
        <w:t>option. Click</w:t>
      </w:r>
      <w:r w:rsidRPr="00305B88">
        <w:rPr>
          <w:rFonts w:ascii="Times New Roman" w:hAnsi="Times New Roman" w:cs="Times New Roman"/>
        </w:rPr>
        <w:t xml:space="preserve"> </w:t>
      </w:r>
    </w:p>
    <w:p w:rsidR="00CC046A" w:rsidRPr="00603A25" w:rsidRDefault="0025320B">
      <w:pPr>
        <w:rPr>
          <w:rFonts w:ascii="Times New Roman" w:hAnsi="Times New Roman" w:cs="Times New Roman"/>
          <w:b/>
        </w:rPr>
      </w:pPr>
      <w:r w:rsidRPr="00603A25">
        <w:rPr>
          <w:rFonts w:ascii="Times New Roman" w:hAnsi="Times New Roman" w:cs="Times New Roman"/>
          <w:b/>
        </w:rPr>
        <w:t>Next</w:t>
      </w:r>
    </w:p>
    <w:p w:rsidR="00CC046A" w:rsidRDefault="00CC046A">
      <w:pPr>
        <w:rPr>
          <w:rFonts w:ascii="Times New Roman" w:hAnsi="Times New Roman" w:cs="Times New Roman"/>
        </w:rPr>
      </w:pPr>
    </w:p>
    <w:p w:rsidR="00CC046A" w:rsidRDefault="00CC046A">
      <w:pPr>
        <w:rPr>
          <w:rFonts w:ascii="Times New Roman" w:hAnsi="Times New Roman" w:cs="Times New Roman"/>
        </w:rPr>
      </w:pPr>
    </w:p>
    <w:p w:rsidR="00CC046A" w:rsidRDefault="00CC046A">
      <w:pPr>
        <w:rPr>
          <w:rFonts w:ascii="Times New Roman" w:hAnsi="Times New Roman" w:cs="Times New Roman"/>
        </w:rPr>
      </w:pPr>
    </w:p>
    <w:p w:rsidR="00172A62" w:rsidRDefault="00172A62">
      <w:pPr>
        <w:rPr>
          <w:rFonts w:ascii="Times New Roman" w:hAnsi="Times New Roman" w:cs="Times New Roman"/>
        </w:rPr>
      </w:pPr>
    </w:p>
    <w:p w:rsidR="00CC046A" w:rsidRDefault="00CC046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1AF4D38E" wp14:editId="3D64A3C9">
                <wp:simplePos x="0" y="0"/>
                <wp:positionH relativeFrom="column">
                  <wp:posOffset>4000500</wp:posOffset>
                </wp:positionH>
                <wp:positionV relativeFrom="paragraph">
                  <wp:posOffset>99060</wp:posOffset>
                </wp:positionV>
                <wp:extent cx="2686050" cy="1028700"/>
                <wp:effectExtent l="0" t="0" r="19050" b="19050"/>
                <wp:wrapNone/>
                <wp:docPr id="62" name="Text Box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86050" cy="10287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706FE" w:rsidRDefault="00B706FE">
                            <w:r w:rsidRPr="00CC046A">
                              <w:rPr>
                                <w:noProof/>
                              </w:rPr>
                              <w:drawing>
                                <wp:inline distT="0" distB="0" distL="0" distR="0" wp14:anchorId="53B9C0B5" wp14:editId="1822D432">
                                  <wp:extent cx="2219325" cy="981075"/>
                                  <wp:effectExtent l="0" t="0" r="9525" b="9525"/>
                                  <wp:docPr id="63" name="Picture 6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0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6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219325" cy="98107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62" o:spid="_x0000_s1052" type="#_x0000_t202" style="position:absolute;margin-left:315pt;margin-top:7.8pt;width:211.5pt;height:81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" fillcolor="white [3201]" strokeweight=".5pt">
                <v:textbox>
                  <w:txbxContent>
                    <w:p w:rsidR="00B706FE" w:rsidRDefault="00B706FE">
                      <w:r w:rsidRPr="00CC046A">
                        <w:drawing>
                          <wp:inline distT="0" distB="0" distL="0" distR="0" wp14:anchorId="53B9C0B5" wp14:editId="1822D432">
                            <wp:extent cx="2219325" cy="981075"/>
                            <wp:effectExtent l="0" t="0" r="9525" b="9525"/>
                            <wp:docPr id="63" name="Picture 6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0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6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219325" cy="98107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CC046A" w:rsidRDefault="00CC046A">
      <w:pPr>
        <w:rPr>
          <w:rFonts w:ascii="Times New Roman" w:hAnsi="Times New Roman" w:cs="Times New Roman"/>
        </w:rPr>
      </w:pPr>
    </w:p>
    <w:p w:rsidR="00CC046A" w:rsidRDefault="00CC046A" w:rsidP="00CC046A">
      <w:pPr>
        <w:spacing w:after="0"/>
        <w:rPr>
          <w:rFonts w:ascii="Times New Roman" w:hAnsi="Times New Roman" w:cs="Times New Roman"/>
        </w:rPr>
      </w:pPr>
      <w:r w:rsidRPr="00603A25">
        <w:rPr>
          <w:rFonts w:ascii="Times New Roman" w:hAnsi="Times New Roman" w:cs="Times New Roman"/>
          <w:b/>
        </w:rPr>
        <w:t xml:space="preserve">Specify Disk </w:t>
      </w:r>
      <w:r w:rsidR="00603A25" w:rsidRPr="00603A25">
        <w:rPr>
          <w:rFonts w:ascii="Times New Roman" w:hAnsi="Times New Roman" w:cs="Times New Roman"/>
          <w:b/>
        </w:rPr>
        <w:t>File</w:t>
      </w:r>
      <w:r w:rsidR="00603A25">
        <w:rPr>
          <w:rFonts w:ascii="Times New Roman" w:hAnsi="Times New Roman" w:cs="Times New Roman"/>
        </w:rPr>
        <w:t xml:space="preserve">. </w:t>
      </w:r>
      <w:r>
        <w:rPr>
          <w:rFonts w:ascii="Times New Roman" w:hAnsi="Times New Roman" w:cs="Times New Roman"/>
        </w:rPr>
        <w:t xml:space="preserve">Keep the default settings. (i.e. </w:t>
      </w:r>
      <w:proofErr w:type="spellStart"/>
      <w:r>
        <w:rPr>
          <w:rFonts w:ascii="Times New Roman" w:hAnsi="Times New Roman" w:cs="Times New Roman"/>
        </w:rPr>
        <w:t>Ubuntu.vmdk</w:t>
      </w:r>
      <w:proofErr w:type="spellEnd"/>
      <w:r>
        <w:rPr>
          <w:rFonts w:ascii="Times New Roman" w:hAnsi="Times New Roman" w:cs="Times New Roman"/>
        </w:rPr>
        <w:t xml:space="preserve">) </w:t>
      </w:r>
    </w:p>
    <w:p w:rsidR="00CC046A" w:rsidRPr="00603A25" w:rsidRDefault="00CC046A">
      <w:pPr>
        <w:rPr>
          <w:rFonts w:ascii="Times New Roman" w:hAnsi="Times New Roman" w:cs="Times New Roman"/>
          <w:b/>
        </w:rPr>
      </w:pPr>
      <w:proofErr w:type="gramStart"/>
      <w:r>
        <w:rPr>
          <w:rFonts w:ascii="Times New Roman" w:hAnsi="Times New Roman" w:cs="Times New Roman"/>
        </w:rPr>
        <w:t>click</w:t>
      </w:r>
      <w:proofErr w:type="gramEnd"/>
      <w:r>
        <w:rPr>
          <w:rFonts w:ascii="Times New Roman" w:hAnsi="Times New Roman" w:cs="Times New Roman"/>
        </w:rPr>
        <w:t xml:space="preserve"> </w:t>
      </w:r>
      <w:r w:rsidRPr="00603A25">
        <w:rPr>
          <w:rFonts w:ascii="Times New Roman" w:hAnsi="Times New Roman" w:cs="Times New Roman"/>
          <w:b/>
        </w:rPr>
        <w:t>Next</w:t>
      </w:r>
    </w:p>
    <w:p w:rsidR="00CC046A" w:rsidRDefault="00CC046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1F3D588B" wp14:editId="0F7A85F8">
                <wp:simplePos x="0" y="0"/>
                <wp:positionH relativeFrom="column">
                  <wp:posOffset>4000500</wp:posOffset>
                </wp:positionH>
                <wp:positionV relativeFrom="paragraph">
                  <wp:posOffset>141605</wp:posOffset>
                </wp:positionV>
                <wp:extent cx="2657475" cy="1762125"/>
                <wp:effectExtent l="0" t="0" r="28575" b="28575"/>
                <wp:wrapNone/>
                <wp:docPr id="64" name="Text Box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57475" cy="17621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706FE" w:rsidRDefault="00B706FE">
                            <w:r w:rsidRPr="00CC046A">
                              <w:rPr>
                                <w:noProof/>
                              </w:rPr>
                              <w:drawing>
                                <wp:inline distT="0" distB="0" distL="0" distR="0" wp14:anchorId="4C4320AD" wp14:editId="46495933">
                                  <wp:extent cx="2277745" cy="1632230"/>
                                  <wp:effectExtent l="0" t="0" r="8255" b="6350"/>
                                  <wp:docPr id="65" name="Picture 6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6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277745" cy="163223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64" o:spid="_x0000_s1053" type="#_x0000_t202" style="position:absolute;margin-left:315pt;margin-top:11.15pt;width:209.25pt;height:138.75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" fillcolor="white [3201]" strokeweight=".5pt">
                <v:textbox>
                  <w:txbxContent>
                    <w:p w:rsidR="00B706FE" w:rsidRDefault="00B706FE">
                      <w:r w:rsidRPr="00CC046A">
                        <w:drawing>
                          <wp:inline distT="0" distB="0" distL="0" distR="0" wp14:anchorId="4C4320AD" wp14:editId="46495933">
                            <wp:extent cx="2277745" cy="1632230"/>
                            <wp:effectExtent l="0" t="0" r="8255" b="6350"/>
                            <wp:docPr id="65" name="Picture 6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6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277745" cy="163223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CC046A" w:rsidRDefault="00CC046A">
      <w:pPr>
        <w:rPr>
          <w:rFonts w:ascii="Times New Roman" w:hAnsi="Times New Roman" w:cs="Times New Roman"/>
        </w:rPr>
      </w:pPr>
    </w:p>
    <w:p w:rsidR="00CC046A" w:rsidRDefault="00E5515E" w:rsidP="00CC046A">
      <w:pPr>
        <w:spacing w:after="0"/>
        <w:rPr>
          <w:rFonts w:ascii="Times New Roman" w:hAnsi="Times New Roman" w:cs="Times New Roman"/>
        </w:rPr>
      </w:pPr>
      <w:r w:rsidRPr="00603A25">
        <w:rPr>
          <w:rFonts w:ascii="Times New Roman" w:hAnsi="Times New Roman" w:cs="Times New Roman"/>
          <w:b/>
        </w:rPr>
        <w:t>Ready</w:t>
      </w:r>
      <w:r w:rsidR="00CC046A" w:rsidRPr="00603A25">
        <w:rPr>
          <w:rFonts w:ascii="Times New Roman" w:hAnsi="Times New Roman" w:cs="Times New Roman"/>
          <w:b/>
        </w:rPr>
        <w:t xml:space="preserve"> to Create Virtual </w:t>
      </w:r>
      <w:r w:rsidRPr="00603A25">
        <w:rPr>
          <w:rFonts w:ascii="Times New Roman" w:hAnsi="Times New Roman" w:cs="Times New Roman"/>
          <w:b/>
        </w:rPr>
        <w:t>Machine</w:t>
      </w:r>
      <w:r>
        <w:rPr>
          <w:rFonts w:ascii="Times New Roman" w:hAnsi="Times New Roman" w:cs="Times New Roman"/>
        </w:rPr>
        <w:t xml:space="preserve">, </w:t>
      </w:r>
      <w:r w:rsidR="00CC046A">
        <w:rPr>
          <w:rFonts w:ascii="Times New Roman" w:hAnsi="Times New Roman" w:cs="Times New Roman"/>
        </w:rPr>
        <w:t xml:space="preserve">Verify the information in the </w:t>
      </w:r>
    </w:p>
    <w:p w:rsidR="00CC046A" w:rsidRDefault="00CC046A" w:rsidP="00CC046A">
      <w:pPr>
        <w:spacing w:after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</w:t>
      </w:r>
      <w:proofErr w:type="gramStart"/>
      <w:r>
        <w:rPr>
          <w:rFonts w:ascii="Times New Roman" w:hAnsi="Times New Roman" w:cs="Times New Roman"/>
        </w:rPr>
        <w:t>table</w:t>
      </w:r>
      <w:proofErr w:type="gramEnd"/>
      <w:r>
        <w:rPr>
          <w:rFonts w:ascii="Times New Roman" w:hAnsi="Times New Roman" w:cs="Times New Roman"/>
        </w:rPr>
        <w:t xml:space="preserve"> is correct and if so click </w:t>
      </w:r>
      <w:r w:rsidRPr="00603A25">
        <w:rPr>
          <w:rFonts w:ascii="Times New Roman" w:hAnsi="Times New Roman" w:cs="Times New Roman"/>
          <w:b/>
        </w:rPr>
        <w:t>Finish</w:t>
      </w:r>
      <w:r>
        <w:rPr>
          <w:rFonts w:ascii="Times New Roman" w:hAnsi="Times New Roman" w:cs="Times New Roman"/>
        </w:rPr>
        <w:t xml:space="preserve">. Otherwise, click the </w:t>
      </w:r>
      <w:r w:rsidRPr="00603A25">
        <w:rPr>
          <w:rFonts w:ascii="Times New Roman" w:hAnsi="Times New Roman" w:cs="Times New Roman"/>
          <w:b/>
        </w:rPr>
        <w:t>Back</w:t>
      </w:r>
    </w:p>
    <w:p w:rsidR="00CC046A" w:rsidRDefault="00CC046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</w:t>
      </w:r>
      <w:proofErr w:type="gramStart"/>
      <w:r>
        <w:rPr>
          <w:rFonts w:ascii="Times New Roman" w:hAnsi="Times New Roman" w:cs="Times New Roman"/>
        </w:rPr>
        <w:t>button</w:t>
      </w:r>
      <w:proofErr w:type="gramEnd"/>
      <w:r>
        <w:rPr>
          <w:rFonts w:ascii="Times New Roman" w:hAnsi="Times New Roman" w:cs="Times New Roman"/>
        </w:rPr>
        <w:t xml:space="preserve"> and make corrections.</w:t>
      </w:r>
    </w:p>
    <w:p w:rsidR="00CC046A" w:rsidRDefault="003351D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mc:AlternateContent>
          <mc:Choice Requires="wps">
            <w:drawing>
              <wp:anchor distT="0" distB="0" distL="114300" distR="114300" simplePos="0" relativeHeight="251691008" behindDoc="0" locked="0" layoutInCell="1" allowOverlap="1">
                <wp:simplePos x="0" y="0"/>
                <wp:positionH relativeFrom="column">
                  <wp:posOffset>3952875</wp:posOffset>
                </wp:positionH>
                <wp:positionV relativeFrom="paragraph">
                  <wp:posOffset>-495300</wp:posOffset>
                </wp:positionV>
                <wp:extent cx="2676525" cy="3219450"/>
                <wp:effectExtent l="0" t="0" r="28575" b="19050"/>
                <wp:wrapNone/>
                <wp:docPr id="66" name="Text Box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76525" cy="32194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706FE" w:rsidRDefault="00B706FE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EF95A2D" wp14:editId="4FAA384F">
                                  <wp:extent cx="2486025" cy="2981325"/>
                                  <wp:effectExtent l="0" t="0" r="9525" b="9525"/>
                                  <wp:docPr id="70" name="Picture 7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"/>
                                          <pic:cNvPicPr/>
                                        </pic:nvPicPr>
                                        <pic:blipFill>
                                          <a:blip r:embed="rId64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486025" cy="298132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66" o:spid="_x0000_s1054" type="#_x0000_t202" style="position:absolute;margin-left:311.25pt;margin-top:-39pt;width:210.75pt;height:253.5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" fillcolor="white [3201]" strokeweight=".5pt">
                <v:textbox>
                  <w:txbxContent>
                    <w:p w:rsidR="00B706FE" w:rsidRDefault="00B706FE">
                      <w:r>
                        <w:rPr>
                          <w:noProof/>
                        </w:rPr>
                        <w:drawing>
                          <wp:inline distT="0" distB="0" distL="0" distR="0" wp14:anchorId="7EF95A2D" wp14:editId="4FAA384F">
                            <wp:extent cx="2486025" cy="2981325"/>
                            <wp:effectExtent l="0" t="0" r="9525" b="9525"/>
                            <wp:docPr id="70" name="Picture 7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"/>
                                    <pic:cNvPicPr/>
                                  </pic:nvPicPr>
                                  <pic:blipFill>
                                    <a:blip r:embed="rId65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486025" cy="298132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</w:rPr>
        <w:t xml:space="preserve">The </w:t>
      </w:r>
      <w:r w:rsidRPr="00141CB8">
        <w:rPr>
          <w:rFonts w:ascii="Times New Roman" w:hAnsi="Times New Roman" w:cs="Times New Roman"/>
          <w:b/>
        </w:rPr>
        <w:t xml:space="preserve">summary </w:t>
      </w:r>
      <w:r>
        <w:rPr>
          <w:rFonts w:ascii="Times New Roman" w:hAnsi="Times New Roman" w:cs="Times New Roman"/>
        </w:rPr>
        <w:t>page for the Ubuntu virtual machine is now visible</w:t>
      </w:r>
    </w:p>
    <w:p w:rsidR="00CC046A" w:rsidRDefault="00CC046A">
      <w:pPr>
        <w:rPr>
          <w:rFonts w:ascii="Times New Roman" w:hAnsi="Times New Roman" w:cs="Times New Roman"/>
        </w:rPr>
      </w:pPr>
    </w:p>
    <w:p w:rsidR="00CC046A" w:rsidRDefault="00CC046A">
      <w:pPr>
        <w:rPr>
          <w:rFonts w:ascii="Times New Roman" w:hAnsi="Times New Roman" w:cs="Times New Roman"/>
        </w:rPr>
      </w:pPr>
    </w:p>
    <w:p w:rsidR="00CC046A" w:rsidRDefault="00CC046A">
      <w:pPr>
        <w:rPr>
          <w:rFonts w:ascii="Times New Roman" w:hAnsi="Times New Roman" w:cs="Times New Roman"/>
        </w:rPr>
      </w:pPr>
    </w:p>
    <w:p w:rsidR="00CC046A" w:rsidRDefault="00CC046A">
      <w:pPr>
        <w:rPr>
          <w:rFonts w:ascii="Times New Roman" w:hAnsi="Times New Roman" w:cs="Times New Roman"/>
        </w:rPr>
      </w:pPr>
    </w:p>
    <w:p w:rsidR="00CC046A" w:rsidRDefault="00CC046A">
      <w:pPr>
        <w:rPr>
          <w:rFonts w:ascii="Times New Roman" w:hAnsi="Times New Roman" w:cs="Times New Roman"/>
        </w:rPr>
      </w:pPr>
    </w:p>
    <w:p w:rsidR="00CC046A" w:rsidRDefault="00CC046A">
      <w:pPr>
        <w:rPr>
          <w:rFonts w:ascii="Times New Roman" w:hAnsi="Times New Roman" w:cs="Times New Roman"/>
        </w:rPr>
      </w:pPr>
    </w:p>
    <w:p w:rsidR="00CC046A" w:rsidRDefault="00CC046A">
      <w:pPr>
        <w:rPr>
          <w:rFonts w:ascii="Times New Roman" w:hAnsi="Times New Roman" w:cs="Times New Roman"/>
        </w:rPr>
      </w:pPr>
    </w:p>
    <w:p w:rsidR="00750782" w:rsidRDefault="001F6939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4-</w:t>
      </w:r>
      <w:r w:rsidR="0061549D" w:rsidRPr="0061549D">
        <w:rPr>
          <w:rFonts w:ascii="Times New Roman" w:hAnsi="Times New Roman" w:cs="Times New Roman"/>
          <w:b/>
          <w:sz w:val="28"/>
          <w:szCs w:val="28"/>
          <w:u w:val="single"/>
        </w:rPr>
        <w:t>Mount (</w:t>
      </w:r>
      <w:proofErr w:type="gramStart"/>
      <w:r w:rsidR="0061549D" w:rsidRPr="0061549D">
        <w:rPr>
          <w:rFonts w:ascii="Times New Roman" w:hAnsi="Times New Roman" w:cs="Times New Roman"/>
          <w:b/>
          <w:sz w:val="28"/>
          <w:szCs w:val="28"/>
          <w:u w:val="single"/>
        </w:rPr>
        <w:t>in</w:t>
      </w:r>
      <w:r w:rsidR="0061549D">
        <w:rPr>
          <w:rFonts w:ascii="Times New Roman" w:hAnsi="Times New Roman" w:cs="Times New Roman"/>
          <w:b/>
          <w:sz w:val="28"/>
          <w:szCs w:val="28"/>
          <w:u w:val="single"/>
        </w:rPr>
        <w:t>stalling )</w:t>
      </w:r>
      <w:proofErr w:type="gramEnd"/>
      <w:r w:rsidR="0061549D">
        <w:rPr>
          <w:rFonts w:ascii="Times New Roman" w:hAnsi="Times New Roman" w:cs="Times New Roman"/>
          <w:b/>
          <w:sz w:val="28"/>
          <w:szCs w:val="28"/>
          <w:u w:val="single"/>
        </w:rPr>
        <w:t xml:space="preserve"> the Ubuntu image file</w:t>
      </w:r>
    </w:p>
    <w:p w:rsidR="00B5014E" w:rsidRDefault="00B5014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24F2F674" wp14:editId="17E594AA">
                <wp:simplePos x="0" y="0"/>
                <wp:positionH relativeFrom="column">
                  <wp:posOffset>3124200</wp:posOffset>
                </wp:positionH>
                <wp:positionV relativeFrom="paragraph">
                  <wp:posOffset>201295</wp:posOffset>
                </wp:positionV>
                <wp:extent cx="3648075" cy="1476375"/>
                <wp:effectExtent l="0" t="0" r="28575" b="28575"/>
                <wp:wrapNone/>
                <wp:docPr id="71" name="Text Box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48075" cy="14763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706FE" w:rsidRDefault="00B706FE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93D4804" wp14:editId="09742E54">
                                  <wp:extent cx="3458845" cy="1345845"/>
                                  <wp:effectExtent l="0" t="0" r="8255" b="6985"/>
                                  <wp:docPr id="74" name="Picture 7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"/>
                                          <pic:cNvPicPr/>
                                        </pic:nvPicPr>
                                        <pic:blipFill>
                                          <a:blip r:embed="rId66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458845" cy="134584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71" o:spid="_x0000_s1055" type="#_x0000_t202" style="position:absolute;margin-left:246pt;margin-top:15.85pt;width:287.25pt;height:116.25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" fillcolor="white [3201]" strokeweight=".5pt">
                <v:textbox>
                  <w:txbxContent>
                    <w:p w:rsidR="00B706FE" w:rsidRDefault="00B706FE">
                      <w:r>
                        <w:rPr>
                          <w:noProof/>
                        </w:rPr>
                        <w:drawing>
                          <wp:inline distT="0" distB="0" distL="0" distR="0" wp14:anchorId="693D4804" wp14:editId="09742E54">
                            <wp:extent cx="3458845" cy="1345845"/>
                            <wp:effectExtent l="0" t="0" r="8255" b="6985"/>
                            <wp:docPr id="74" name="Picture 7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"/>
                                    <pic:cNvPicPr/>
                                  </pic:nvPicPr>
                                  <pic:blipFill>
                                    <a:blip r:embed="rId67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458845" cy="134584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B5014E" w:rsidRDefault="00B5014E" w:rsidP="0076573F">
      <w:pPr>
        <w:spacing w:after="0"/>
        <w:rPr>
          <w:rFonts w:ascii="Times New Roman" w:hAnsi="Times New Roman" w:cs="Times New Roman"/>
        </w:rPr>
      </w:pPr>
      <w:r w:rsidRPr="00B5014E">
        <w:rPr>
          <w:rFonts w:ascii="Times New Roman" w:hAnsi="Times New Roman" w:cs="Times New Roman"/>
        </w:rPr>
        <w:t>Mount</w:t>
      </w:r>
      <w:r>
        <w:rPr>
          <w:rFonts w:ascii="Times New Roman" w:hAnsi="Times New Roman" w:cs="Times New Roman"/>
        </w:rPr>
        <w:t xml:space="preserve"> the ISO image to the Ubuntu virtual machine,</w:t>
      </w:r>
    </w:p>
    <w:p w:rsidR="0076573F" w:rsidRDefault="00B5014E" w:rsidP="0076573F">
      <w:pPr>
        <w:spacing w:after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From the </w:t>
      </w:r>
      <w:r w:rsidRPr="0076573F">
        <w:rPr>
          <w:rFonts w:ascii="Times New Roman" w:hAnsi="Times New Roman" w:cs="Times New Roman"/>
          <w:b/>
        </w:rPr>
        <w:t>Summary p</w:t>
      </w:r>
      <w:r>
        <w:rPr>
          <w:rFonts w:ascii="Times New Roman" w:hAnsi="Times New Roman" w:cs="Times New Roman"/>
        </w:rPr>
        <w:t xml:space="preserve">age, double click on the </w:t>
      </w:r>
    </w:p>
    <w:p w:rsidR="0076573F" w:rsidRDefault="00B5014E" w:rsidP="0076573F">
      <w:pPr>
        <w:spacing w:after="0"/>
        <w:rPr>
          <w:rFonts w:ascii="Times New Roman" w:hAnsi="Times New Roman" w:cs="Times New Roman"/>
        </w:rPr>
      </w:pPr>
      <w:r w:rsidRPr="0076573F">
        <w:rPr>
          <w:rFonts w:ascii="Times New Roman" w:hAnsi="Times New Roman" w:cs="Times New Roman"/>
          <w:b/>
        </w:rPr>
        <w:t>CD</w:t>
      </w:r>
      <w:proofErr w:type="gramStart"/>
      <w:r w:rsidRPr="0076573F">
        <w:rPr>
          <w:rFonts w:ascii="Times New Roman" w:hAnsi="Times New Roman" w:cs="Times New Roman"/>
          <w:b/>
        </w:rPr>
        <w:t>?DVD</w:t>
      </w:r>
      <w:proofErr w:type="gramEnd"/>
      <w:r w:rsidRPr="0076573F">
        <w:rPr>
          <w:rFonts w:ascii="Times New Roman" w:hAnsi="Times New Roman" w:cs="Times New Roman"/>
          <w:b/>
        </w:rPr>
        <w:t xml:space="preserve"> (SATA</w:t>
      </w:r>
      <w:r>
        <w:rPr>
          <w:rFonts w:ascii="Times New Roman" w:hAnsi="Times New Roman" w:cs="Times New Roman"/>
        </w:rPr>
        <w:t xml:space="preserve">) device . This brings up the virtual </w:t>
      </w:r>
    </w:p>
    <w:p w:rsidR="0076573F" w:rsidRDefault="00B5014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Settings dialog </w:t>
      </w:r>
    </w:p>
    <w:p w:rsidR="002D01C8" w:rsidRDefault="002D01C8" w:rsidP="002D01C8">
      <w:pPr>
        <w:spacing w:after="0"/>
        <w:rPr>
          <w:rFonts w:ascii="Times New Roman" w:hAnsi="Times New Roman" w:cs="Times New Roman"/>
        </w:rPr>
      </w:pPr>
    </w:p>
    <w:p w:rsidR="00B5014E" w:rsidRDefault="0076573F" w:rsidP="002D01C8">
      <w:pPr>
        <w:spacing w:after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In the Virtual Machine setting dialog box under</w:t>
      </w:r>
    </w:p>
    <w:p w:rsidR="002D01C8" w:rsidRDefault="0076573F" w:rsidP="002D01C8">
      <w:pPr>
        <w:spacing w:after="0"/>
        <w:rPr>
          <w:rFonts w:ascii="Times New Roman" w:hAnsi="Times New Roman" w:cs="Times New Roman"/>
        </w:rPr>
      </w:pPr>
      <w:r w:rsidRPr="0076573F">
        <w:rPr>
          <w:rFonts w:ascii="Times New Roman" w:hAnsi="Times New Roman" w:cs="Times New Roman"/>
          <w:b/>
        </w:rPr>
        <w:t>Connection</w:t>
      </w:r>
      <w:r>
        <w:rPr>
          <w:rFonts w:ascii="Times New Roman" w:hAnsi="Times New Roman" w:cs="Times New Roman"/>
        </w:rPr>
        <w:t xml:space="preserve">, select the </w:t>
      </w:r>
      <w:r w:rsidRPr="0076573F">
        <w:rPr>
          <w:rFonts w:ascii="Times New Roman" w:hAnsi="Times New Roman" w:cs="Times New Roman"/>
          <w:b/>
        </w:rPr>
        <w:t xml:space="preserve">Use ISO </w:t>
      </w:r>
      <w:r w:rsidR="002D01C8" w:rsidRPr="0076573F">
        <w:rPr>
          <w:rFonts w:ascii="Times New Roman" w:hAnsi="Times New Roman" w:cs="Times New Roman"/>
        </w:rPr>
        <w:t>image files</w:t>
      </w:r>
      <w:r>
        <w:rPr>
          <w:rFonts w:ascii="Times New Roman" w:hAnsi="Times New Roman" w:cs="Times New Roman"/>
        </w:rPr>
        <w:t xml:space="preserve"> radio</w:t>
      </w:r>
    </w:p>
    <w:p w:rsidR="0076573F" w:rsidRDefault="0076573F" w:rsidP="002D01C8">
      <w:pPr>
        <w:spacing w:after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</w:t>
      </w:r>
      <w:r w:rsidR="002D01C8">
        <w:rPr>
          <w:rFonts w:ascii="Times New Roman" w:hAnsi="Times New Roman" w:cs="Times New Roman"/>
        </w:rPr>
        <w:t>B</w:t>
      </w:r>
      <w:r>
        <w:rPr>
          <w:rFonts w:ascii="Times New Roman" w:hAnsi="Times New Roman" w:cs="Times New Roman"/>
        </w:rPr>
        <w:t>utton</w:t>
      </w:r>
      <w:r w:rsidR="002D01C8">
        <w:rPr>
          <w:rFonts w:ascii="Times New Roman" w:hAnsi="Times New Roman" w:cs="Times New Roman"/>
        </w:rPr>
        <w:t xml:space="preserve"> a</w:t>
      </w:r>
      <w:r>
        <w:rPr>
          <w:rFonts w:ascii="Times New Roman" w:hAnsi="Times New Roman" w:cs="Times New Roman"/>
        </w:rPr>
        <w:t xml:space="preserve">nd browse to the location of the Ubuntu ISO file. Click </w:t>
      </w:r>
      <w:r w:rsidRPr="0076573F">
        <w:rPr>
          <w:rFonts w:ascii="Times New Roman" w:hAnsi="Times New Roman" w:cs="Times New Roman"/>
          <w:b/>
        </w:rPr>
        <w:t>OK</w:t>
      </w:r>
    </w:p>
    <w:p w:rsidR="0076573F" w:rsidRDefault="0045415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13CDFE4F" wp14:editId="60A1E6CD">
                <wp:simplePos x="0" y="0"/>
                <wp:positionH relativeFrom="column">
                  <wp:posOffset>3124201</wp:posOffset>
                </wp:positionH>
                <wp:positionV relativeFrom="paragraph">
                  <wp:posOffset>63500</wp:posOffset>
                </wp:positionV>
                <wp:extent cx="3505200" cy="2162175"/>
                <wp:effectExtent l="0" t="0" r="19050" b="28575"/>
                <wp:wrapNone/>
                <wp:docPr id="75" name="Text Box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05200" cy="21621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706FE" w:rsidRDefault="00B706FE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4BEC1EF" wp14:editId="7522BA8C">
                                  <wp:extent cx="3314700" cy="2009775"/>
                                  <wp:effectExtent l="0" t="0" r="0" b="9525"/>
                                  <wp:docPr id="76" name="Picture 7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"/>
                                          <pic:cNvPicPr/>
                                        </pic:nvPicPr>
                                        <pic:blipFill>
                                          <a:blip r:embed="rId68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318789" cy="2012254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75" o:spid="_x0000_s1056" type="#_x0000_t202" style="position:absolute;margin-left:246pt;margin-top:5pt;width:276pt;height:170.25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" fillcolor="white [3201]" strokeweight=".5pt">
                <v:textbox>
                  <w:txbxContent>
                    <w:p w:rsidR="00B706FE" w:rsidRDefault="00B706FE">
                      <w:r>
                        <w:rPr>
                          <w:noProof/>
                        </w:rPr>
                        <w:drawing>
                          <wp:inline distT="0" distB="0" distL="0" distR="0" wp14:anchorId="14BEC1EF" wp14:editId="7522BA8C">
                            <wp:extent cx="3314700" cy="2009775"/>
                            <wp:effectExtent l="0" t="0" r="0" b="9525"/>
                            <wp:docPr id="76" name="Picture 7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"/>
                                    <pic:cNvPicPr/>
                                  </pic:nvPicPr>
                                  <pic:blipFill>
                                    <a:blip r:embed="rId69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318789" cy="2012254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1D529B" w:rsidRDefault="001D529B" w:rsidP="001D529B">
      <w:pPr>
        <w:spacing w:after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Now Ubuntu takes you back to the </w:t>
      </w:r>
      <w:r w:rsidRPr="001D529B">
        <w:rPr>
          <w:rFonts w:ascii="Times New Roman" w:hAnsi="Times New Roman" w:cs="Times New Roman"/>
          <w:b/>
        </w:rPr>
        <w:t>Summary</w:t>
      </w:r>
      <w:r>
        <w:rPr>
          <w:rFonts w:ascii="Times New Roman" w:hAnsi="Times New Roman" w:cs="Times New Roman"/>
        </w:rPr>
        <w:t xml:space="preserve"> page</w:t>
      </w:r>
    </w:p>
    <w:p w:rsidR="001D529B" w:rsidRDefault="001D529B" w:rsidP="001D529B">
      <w:pPr>
        <w:spacing w:after="0"/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again</w:t>
      </w:r>
      <w:proofErr w:type="gramEnd"/>
      <w:r>
        <w:rPr>
          <w:rFonts w:ascii="Times New Roman" w:hAnsi="Times New Roman" w:cs="Times New Roman"/>
        </w:rPr>
        <w:t xml:space="preserve">. Click </w:t>
      </w:r>
      <w:r w:rsidRPr="0045415D">
        <w:rPr>
          <w:rFonts w:ascii="Times New Roman" w:hAnsi="Times New Roman" w:cs="Times New Roman"/>
          <w:b/>
        </w:rPr>
        <w:t>On power on this virtual machine</w:t>
      </w:r>
      <w:r>
        <w:rPr>
          <w:rFonts w:ascii="Times New Roman" w:hAnsi="Times New Roman" w:cs="Times New Roman"/>
        </w:rPr>
        <w:t xml:space="preserve"> to</w:t>
      </w:r>
    </w:p>
    <w:p w:rsidR="001D529B" w:rsidRDefault="001D529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</w:t>
      </w:r>
      <w:proofErr w:type="gramStart"/>
      <w:r>
        <w:rPr>
          <w:rFonts w:ascii="Times New Roman" w:hAnsi="Times New Roman" w:cs="Times New Roman"/>
        </w:rPr>
        <w:t>turn</w:t>
      </w:r>
      <w:proofErr w:type="gramEnd"/>
      <w:r>
        <w:rPr>
          <w:rFonts w:ascii="Times New Roman" w:hAnsi="Times New Roman" w:cs="Times New Roman"/>
        </w:rPr>
        <w:t xml:space="preserve"> on the virtual machine</w:t>
      </w:r>
      <w:r w:rsidR="0045415D">
        <w:rPr>
          <w:rFonts w:ascii="Times New Roman" w:hAnsi="Times New Roman" w:cs="Times New Roman"/>
        </w:rPr>
        <w:t>.</w:t>
      </w:r>
    </w:p>
    <w:p w:rsidR="0045415D" w:rsidRDefault="0045415D">
      <w:pPr>
        <w:rPr>
          <w:rFonts w:ascii="Times New Roman" w:hAnsi="Times New Roman" w:cs="Times New Roman"/>
        </w:rPr>
      </w:pPr>
      <w:r w:rsidRPr="0045415D">
        <w:rPr>
          <w:rFonts w:ascii="Times New Roman" w:hAnsi="Times New Roman" w:cs="Times New Roman"/>
          <w:color w:val="FF0000"/>
        </w:rPr>
        <w:t>Note:</w:t>
      </w:r>
      <w:r>
        <w:rPr>
          <w:rFonts w:ascii="Times New Roman" w:hAnsi="Times New Roman" w:cs="Times New Roman"/>
        </w:rPr>
        <w:t xml:space="preserve"> If you see this page just click </w:t>
      </w:r>
      <w:r w:rsidRPr="0045415D">
        <w:rPr>
          <w:rFonts w:ascii="Times New Roman" w:hAnsi="Times New Roman" w:cs="Times New Roman"/>
          <w:b/>
        </w:rPr>
        <w:t xml:space="preserve">ok </w:t>
      </w:r>
      <w:r>
        <w:rPr>
          <w:rFonts w:ascii="Times New Roman" w:hAnsi="Times New Roman" w:cs="Times New Roman"/>
        </w:rPr>
        <w:tab/>
      </w:r>
    </w:p>
    <w:p w:rsidR="0076573F" w:rsidRDefault="0076573F">
      <w:pPr>
        <w:rPr>
          <w:rFonts w:ascii="Times New Roman" w:hAnsi="Times New Roman" w:cs="Times New Roman"/>
        </w:rPr>
      </w:pPr>
    </w:p>
    <w:p w:rsidR="0076573F" w:rsidRDefault="0076573F">
      <w:pPr>
        <w:rPr>
          <w:rFonts w:ascii="Times New Roman" w:hAnsi="Times New Roman" w:cs="Times New Roman"/>
        </w:rPr>
      </w:pPr>
    </w:p>
    <w:p w:rsidR="0045415D" w:rsidRDefault="0045415D">
      <w:pPr>
        <w:rPr>
          <w:rFonts w:ascii="Times New Roman" w:hAnsi="Times New Roman" w:cs="Times New Roman"/>
        </w:rPr>
      </w:pPr>
    </w:p>
    <w:p w:rsidR="0045415D" w:rsidRDefault="0045415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>
                <wp:simplePos x="0" y="0"/>
                <wp:positionH relativeFrom="column">
                  <wp:posOffset>3562350</wp:posOffset>
                </wp:positionH>
                <wp:positionV relativeFrom="paragraph">
                  <wp:posOffset>213995</wp:posOffset>
                </wp:positionV>
                <wp:extent cx="3067050" cy="1038225"/>
                <wp:effectExtent l="0" t="0" r="19050" b="28575"/>
                <wp:wrapNone/>
                <wp:docPr id="77" name="Text Box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67050" cy="10382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706FE" w:rsidRDefault="00B706FE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0DD4550" wp14:editId="64B15C9A">
                                  <wp:extent cx="2876550" cy="942975"/>
                                  <wp:effectExtent l="0" t="0" r="0" b="9525"/>
                                  <wp:docPr id="78" name="Picture 7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"/>
                                          <pic:cNvPicPr/>
                                        </pic:nvPicPr>
                                        <pic:blipFill>
                                          <a:blip r:embed="rId70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877820" cy="943391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77" o:spid="_x0000_s1057" type="#_x0000_t202" style="position:absolute;margin-left:280.5pt;margin-top:16.85pt;width:241.5pt;height:81.75pt;z-index:2516940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" fillcolor="white [3201]" strokeweight=".5pt">
                <v:textbox>
                  <w:txbxContent>
                    <w:p w:rsidR="00B706FE" w:rsidRDefault="00B706FE">
                      <w:r>
                        <w:rPr>
                          <w:noProof/>
                        </w:rPr>
                        <w:drawing>
                          <wp:inline distT="0" distB="0" distL="0" distR="0" wp14:anchorId="40DD4550" wp14:editId="64B15C9A">
                            <wp:extent cx="2876550" cy="942975"/>
                            <wp:effectExtent l="0" t="0" r="0" b="9525"/>
                            <wp:docPr id="78" name="Picture 7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"/>
                                    <pic:cNvPicPr/>
                                  </pic:nvPicPr>
                                  <pic:blipFill>
                                    <a:blip r:embed="rId71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877820" cy="943391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45415D" w:rsidRDefault="0045415D" w:rsidP="0045415D">
      <w:pPr>
        <w:spacing w:after="0"/>
        <w:rPr>
          <w:rFonts w:ascii="Times New Roman" w:hAnsi="Times New Roman" w:cs="Times New Roman"/>
        </w:rPr>
      </w:pPr>
      <w:r w:rsidRPr="0045415D">
        <w:rPr>
          <w:rFonts w:ascii="Times New Roman" w:hAnsi="Times New Roman" w:cs="Times New Roman"/>
          <w:color w:val="FF0000"/>
        </w:rPr>
        <w:t>Note</w:t>
      </w:r>
      <w:r>
        <w:rPr>
          <w:rFonts w:ascii="Times New Roman" w:hAnsi="Times New Roman" w:cs="Times New Roman"/>
        </w:rPr>
        <w:t>: if you got a black screen with a slash is spinning,</w:t>
      </w:r>
    </w:p>
    <w:p w:rsidR="0045415D" w:rsidRDefault="0045415D" w:rsidP="0045415D">
      <w:pPr>
        <w:spacing w:after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That me</w:t>
      </w:r>
      <w:r w:rsidR="00AD28D5">
        <w:rPr>
          <w:rFonts w:ascii="Times New Roman" w:hAnsi="Times New Roman" w:cs="Times New Roman"/>
        </w:rPr>
        <w:t>ans virtual machine did not find</w:t>
      </w:r>
      <w:r>
        <w:rPr>
          <w:rFonts w:ascii="Times New Roman" w:hAnsi="Times New Roman" w:cs="Times New Roman"/>
        </w:rPr>
        <w:t xml:space="preserve"> the Ubuntu </w:t>
      </w:r>
      <w:proofErr w:type="gramStart"/>
      <w:r>
        <w:rPr>
          <w:rFonts w:ascii="Times New Roman" w:hAnsi="Times New Roman" w:cs="Times New Roman"/>
        </w:rPr>
        <w:t xml:space="preserve">file </w:t>
      </w:r>
      <w:r w:rsidR="008615A3">
        <w:rPr>
          <w:rFonts w:ascii="Times New Roman" w:hAnsi="Times New Roman" w:cs="Times New Roman"/>
        </w:rPr>
        <w:t>.</w:t>
      </w:r>
      <w:proofErr w:type="gramEnd"/>
    </w:p>
    <w:p w:rsidR="008615A3" w:rsidRDefault="008615A3" w:rsidP="0045415D">
      <w:pPr>
        <w:spacing w:after="0"/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In  your</w:t>
      </w:r>
      <w:proofErr w:type="gramEnd"/>
      <w:r>
        <w:rPr>
          <w:rFonts w:ascii="Times New Roman" w:hAnsi="Times New Roman" w:cs="Times New Roman"/>
        </w:rPr>
        <w:t xml:space="preserve"> VM machine on the menu bar (blue color)click </w:t>
      </w:r>
    </w:p>
    <w:p w:rsidR="008615A3" w:rsidRDefault="008615A3" w:rsidP="0045415D">
      <w:pPr>
        <w:spacing w:after="0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</w:rPr>
        <w:t xml:space="preserve">On the </w:t>
      </w:r>
      <w:r w:rsidRPr="008615A3">
        <w:rPr>
          <w:rFonts w:ascii="Times New Roman" w:hAnsi="Times New Roman" w:cs="Times New Roman"/>
          <w:b/>
        </w:rPr>
        <w:t>VM</w:t>
      </w:r>
      <w:r>
        <w:rPr>
          <w:rFonts w:ascii="Times New Roman" w:hAnsi="Times New Roman" w:cs="Times New Roman"/>
        </w:rPr>
        <w:t xml:space="preserve"> tab and choose Power and click on </w:t>
      </w:r>
      <w:r w:rsidRPr="008615A3">
        <w:rPr>
          <w:rFonts w:ascii="Times New Roman" w:hAnsi="Times New Roman" w:cs="Times New Roman"/>
          <w:b/>
        </w:rPr>
        <w:t>Power off</w:t>
      </w:r>
    </w:p>
    <w:p w:rsidR="008615A3" w:rsidRPr="008615A3" w:rsidRDefault="008615A3" w:rsidP="0045415D">
      <w:pPr>
        <w:spacing w:after="0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noProof/>
        </w:rPr>
        <w:lastRenderedPageBreak/>
        <mc:AlternateContent>
          <mc:Choice Requires="wps">
            <w:drawing>
              <wp:anchor distT="0" distB="0" distL="114300" distR="114300" simplePos="0" relativeHeight="251695104" behindDoc="0" locked="0" layoutInCell="1" allowOverlap="1">
                <wp:simplePos x="0" y="0"/>
                <wp:positionH relativeFrom="column">
                  <wp:posOffset>3686175</wp:posOffset>
                </wp:positionH>
                <wp:positionV relativeFrom="paragraph">
                  <wp:posOffset>-381000</wp:posOffset>
                </wp:positionV>
                <wp:extent cx="2990850" cy="1085850"/>
                <wp:effectExtent l="0" t="0" r="19050" b="19050"/>
                <wp:wrapNone/>
                <wp:docPr id="79" name="Text Box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90850" cy="10858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706FE" w:rsidRDefault="00B706FE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8A7311E" wp14:editId="1FDB5419">
                                  <wp:extent cx="2895600" cy="914400"/>
                                  <wp:effectExtent l="0" t="0" r="0" b="0"/>
                                  <wp:docPr id="80" name="Picture 8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"/>
                                          <pic:cNvPicPr/>
                                        </pic:nvPicPr>
                                        <pic:blipFill>
                                          <a:blip r:embed="rId72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909964" cy="918936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79" o:spid="_x0000_s1058" type="#_x0000_t202" style="position:absolute;margin-left:290.25pt;margin-top:-30pt;width:235.5pt;height:85.5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" fillcolor="white [3201]" strokeweight=".5pt">
                <v:textbox>
                  <w:txbxContent>
                    <w:p w:rsidR="00B706FE" w:rsidRDefault="00B706FE">
                      <w:r>
                        <w:rPr>
                          <w:noProof/>
                        </w:rPr>
                        <w:drawing>
                          <wp:inline distT="0" distB="0" distL="0" distR="0" wp14:anchorId="58A7311E" wp14:editId="1FDB5419">
                            <wp:extent cx="2895600" cy="914400"/>
                            <wp:effectExtent l="0" t="0" r="0" b="0"/>
                            <wp:docPr id="80" name="Picture 8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"/>
                                    <pic:cNvPicPr/>
                                  </pic:nvPicPr>
                                  <pic:blipFill>
                                    <a:blip r:embed="rId73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909964" cy="918936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Pr="008615A3">
        <w:rPr>
          <w:rFonts w:ascii="Times New Roman" w:hAnsi="Times New Roman" w:cs="Times New Roman"/>
        </w:rPr>
        <w:t>And shut off your virtual machine</w:t>
      </w:r>
      <w:r>
        <w:rPr>
          <w:rFonts w:ascii="Times New Roman" w:hAnsi="Times New Roman" w:cs="Times New Roman"/>
          <w:b/>
        </w:rPr>
        <w:t>.</w:t>
      </w:r>
    </w:p>
    <w:p w:rsidR="0045415D" w:rsidRDefault="0045415D" w:rsidP="0045415D">
      <w:pPr>
        <w:spacing w:after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Go back to the </w:t>
      </w:r>
      <w:r w:rsidRPr="0045415D">
        <w:rPr>
          <w:rFonts w:ascii="Times New Roman" w:hAnsi="Times New Roman" w:cs="Times New Roman"/>
          <w:b/>
        </w:rPr>
        <w:t>summary</w:t>
      </w:r>
      <w:r>
        <w:rPr>
          <w:rFonts w:ascii="Times New Roman" w:hAnsi="Times New Roman" w:cs="Times New Roman"/>
        </w:rPr>
        <w:t xml:space="preserve"> page and under </w:t>
      </w:r>
      <w:r w:rsidRPr="0045415D">
        <w:rPr>
          <w:rFonts w:ascii="Times New Roman" w:hAnsi="Times New Roman" w:cs="Times New Roman"/>
          <w:b/>
        </w:rPr>
        <w:t>connection</w:t>
      </w:r>
      <w:r>
        <w:rPr>
          <w:rFonts w:ascii="Times New Roman" w:hAnsi="Times New Roman" w:cs="Times New Roman"/>
        </w:rPr>
        <w:t xml:space="preserve"> select </w:t>
      </w:r>
    </w:p>
    <w:p w:rsidR="008615A3" w:rsidRDefault="0045415D" w:rsidP="008615A3">
      <w:pPr>
        <w:spacing w:after="0"/>
        <w:rPr>
          <w:rFonts w:ascii="Times New Roman" w:hAnsi="Times New Roman" w:cs="Times New Roman"/>
        </w:rPr>
      </w:pPr>
      <w:r w:rsidRPr="0045415D">
        <w:rPr>
          <w:rFonts w:ascii="Times New Roman" w:hAnsi="Times New Roman" w:cs="Times New Roman"/>
          <w:b/>
        </w:rPr>
        <w:t>Use ISO image</w:t>
      </w:r>
      <w:r>
        <w:rPr>
          <w:rFonts w:ascii="Times New Roman" w:hAnsi="Times New Roman" w:cs="Times New Roman"/>
        </w:rPr>
        <w:t xml:space="preserve"> file again</w:t>
      </w:r>
      <w:r w:rsidR="008615A3">
        <w:rPr>
          <w:rFonts w:ascii="Times New Roman" w:hAnsi="Times New Roman" w:cs="Times New Roman"/>
        </w:rPr>
        <w:t xml:space="preserve"> click on browse and locate your </w:t>
      </w:r>
    </w:p>
    <w:p w:rsidR="0045415D" w:rsidRDefault="008615A3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</w:rPr>
        <w:t xml:space="preserve">Ubuntu ISO image files </w:t>
      </w:r>
      <w:r w:rsidR="0045415D">
        <w:rPr>
          <w:rFonts w:ascii="Times New Roman" w:hAnsi="Times New Roman" w:cs="Times New Roman"/>
        </w:rPr>
        <w:t xml:space="preserve">and click </w:t>
      </w:r>
      <w:r w:rsidR="0045415D" w:rsidRPr="007402A0">
        <w:rPr>
          <w:rFonts w:ascii="Times New Roman" w:hAnsi="Times New Roman" w:cs="Times New Roman"/>
          <w:b/>
        </w:rPr>
        <w:t>ok</w:t>
      </w:r>
    </w:p>
    <w:p w:rsidR="002F4A84" w:rsidRDefault="002F4A84">
      <w:pPr>
        <w:rPr>
          <w:rFonts w:ascii="Times New Roman" w:hAnsi="Times New Roman" w:cs="Times New Roman"/>
          <w:b/>
        </w:rPr>
      </w:pPr>
    </w:p>
    <w:p w:rsidR="002F4A84" w:rsidRDefault="002F4A84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5-</w:t>
      </w:r>
      <w:proofErr w:type="gramStart"/>
      <w:r w:rsidRPr="002F4A84">
        <w:rPr>
          <w:rFonts w:ascii="Times New Roman" w:hAnsi="Times New Roman" w:cs="Times New Roman"/>
          <w:b/>
          <w:sz w:val="28"/>
          <w:szCs w:val="28"/>
          <w:u w:val="single"/>
        </w:rPr>
        <w:t>Installing  the</w:t>
      </w:r>
      <w:proofErr w:type="gramEnd"/>
      <w:r w:rsidRPr="002F4A84">
        <w:rPr>
          <w:rFonts w:ascii="Times New Roman" w:hAnsi="Times New Roman" w:cs="Times New Roman"/>
          <w:b/>
          <w:sz w:val="28"/>
          <w:szCs w:val="28"/>
          <w:u w:val="single"/>
        </w:rPr>
        <w:t xml:space="preserve"> Ubuntu  into the Virtual machine</w:t>
      </w:r>
    </w:p>
    <w:p w:rsidR="002F4A84" w:rsidRDefault="00FA3BD3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>
                <wp:simplePos x="0" y="0"/>
                <wp:positionH relativeFrom="column">
                  <wp:posOffset>3686176</wp:posOffset>
                </wp:positionH>
                <wp:positionV relativeFrom="paragraph">
                  <wp:posOffset>184150</wp:posOffset>
                </wp:positionV>
                <wp:extent cx="2990850" cy="1552575"/>
                <wp:effectExtent l="0" t="0" r="19050" b="28575"/>
                <wp:wrapNone/>
                <wp:docPr id="82" name="Text Box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90850" cy="15525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706FE" w:rsidRDefault="00B706FE">
                            <w:r w:rsidRPr="00FA3BD3">
                              <w:rPr>
                                <w:noProof/>
                              </w:rPr>
                              <w:drawing>
                                <wp:inline distT="0" distB="0" distL="0" distR="0" wp14:anchorId="63D913F6" wp14:editId="19DFBD14">
                                  <wp:extent cx="2800350" cy="1404796"/>
                                  <wp:effectExtent l="0" t="0" r="0" b="5080"/>
                                  <wp:docPr id="83" name="Picture 8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3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7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801759" cy="1405503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82" o:spid="_x0000_s1059" type="#_x0000_t202" style="position:absolute;margin-left:290.25pt;margin-top:14.5pt;width:235.5pt;height:122.2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" fillcolor="white [3201]" strokeweight=".5pt">
                <v:textbox>
                  <w:txbxContent>
                    <w:p w:rsidR="00B706FE" w:rsidRDefault="00B706FE">
                      <w:r w:rsidRPr="00FA3BD3">
                        <w:drawing>
                          <wp:inline distT="0" distB="0" distL="0" distR="0" wp14:anchorId="63D913F6" wp14:editId="19DFBD14">
                            <wp:extent cx="2800350" cy="1404796"/>
                            <wp:effectExtent l="0" t="0" r="0" b="5080"/>
                            <wp:docPr id="83" name="Picture 8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3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7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801759" cy="1405503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FA3BD3" w:rsidRPr="00FA3BD3" w:rsidRDefault="00FA3BD3" w:rsidP="00FA3BD3">
      <w:pPr>
        <w:spacing w:after="0"/>
        <w:rPr>
          <w:rFonts w:ascii="Times New Roman" w:hAnsi="Times New Roman" w:cs="Times New Roman"/>
        </w:rPr>
      </w:pPr>
      <w:r w:rsidRPr="00FA3BD3">
        <w:rPr>
          <w:rFonts w:ascii="Times New Roman" w:hAnsi="Times New Roman" w:cs="Times New Roman"/>
        </w:rPr>
        <w:t xml:space="preserve">In the </w:t>
      </w:r>
      <w:r w:rsidRPr="00FA3BD3">
        <w:rPr>
          <w:rFonts w:ascii="Times New Roman" w:hAnsi="Times New Roman" w:cs="Times New Roman"/>
          <w:b/>
          <w:bCs/>
        </w:rPr>
        <w:t>Ubuntu</w:t>
      </w:r>
      <w:r w:rsidRPr="00FA3BD3">
        <w:rPr>
          <w:rFonts w:ascii="Times New Roman" w:hAnsi="Times New Roman" w:cs="Times New Roman"/>
        </w:rPr>
        <w:t xml:space="preserve"> tab, go to the </w:t>
      </w:r>
      <w:r w:rsidRPr="00FA3BD3">
        <w:rPr>
          <w:rFonts w:ascii="Times New Roman" w:hAnsi="Times New Roman" w:cs="Times New Roman"/>
          <w:b/>
          <w:bCs/>
        </w:rPr>
        <w:t>Commands</w:t>
      </w:r>
      <w:r w:rsidRPr="00FA3BD3">
        <w:rPr>
          <w:rFonts w:ascii="Times New Roman" w:hAnsi="Times New Roman" w:cs="Times New Roman"/>
        </w:rPr>
        <w:t xml:space="preserve"> section and</w:t>
      </w:r>
    </w:p>
    <w:p w:rsidR="00FA3BD3" w:rsidRPr="00FA3BD3" w:rsidRDefault="00FA3BD3" w:rsidP="00FA3BD3">
      <w:pPr>
        <w:spacing w:after="0"/>
        <w:rPr>
          <w:rFonts w:ascii="Times New Roman" w:hAnsi="Times New Roman" w:cs="Times New Roman"/>
        </w:rPr>
      </w:pPr>
      <w:r w:rsidRPr="00FA3BD3">
        <w:rPr>
          <w:rFonts w:ascii="Times New Roman" w:hAnsi="Times New Roman" w:cs="Times New Roman"/>
        </w:rPr>
        <w:t xml:space="preserve"> </w:t>
      </w:r>
      <w:proofErr w:type="gramStart"/>
      <w:r w:rsidRPr="00FA3BD3">
        <w:rPr>
          <w:rFonts w:ascii="Times New Roman" w:hAnsi="Times New Roman" w:cs="Times New Roman"/>
        </w:rPr>
        <w:t>click</w:t>
      </w:r>
      <w:proofErr w:type="gramEnd"/>
      <w:r w:rsidRPr="00FA3BD3">
        <w:rPr>
          <w:rFonts w:ascii="Times New Roman" w:hAnsi="Times New Roman" w:cs="Times New Roman"/>
        </w:rPr>
        <w:t xml:space="preserve"> on </w:t>
      </w:r>
      <w:r w:rsidRPr="00FA3BD3">
        <w:rPr>
          <w:rFonts w:ascii="Times New Roman" w:hAnsi="Times New Roman" w:cs="Times New Roman"/>
          <w:b/>
          <w:bCs/>
        </w:rPr>
        <w:t>Power on this virtual machine</w:t>
      </w:r>
      <w:r w:rsidRPr="00FA3BD3">
        <w:rPr>
          <w:rFonts w:ascii="Times New Roman" w:hAnsi="Times New Roman" w:cs="Times New Roman"/>
        </w:rPr>
        <w:t xml:space="preserve">.  If a pop-up window </w:t>
      </w:r>
    </w:p>
    <w:p w:rsidR="002F4A84" w:rsidRPr="00FA3BD3" w:rsidRDefault="00FA3BD3" w:rsidP="00FA3BD3">
      <w:pPr>
        <w:spacing w:after="0"/>
        <w:rPr>
          <w:rFonts w:ascii="Times New Roman" w:hAnsi="Times New Roman" w:cs="Times New Roman"/>
          <w:b/>
          <w:bCs/>
        </w:rPr>
      </w:pPr>
      <w:proofErr w:type="gramStart"/>
      <w:r w:rsidRPr="00FA3BD3">
        <w:rPr>
          <w:rFonts w:ascii="Times New Roman" w:hAnsi="Times New Roman" w:cs="Times New Roman"/>
        </w:rPr>
        <w:t>emerges</w:t>
      </w:r>
      <w:proofErr w:type="gramEnd"/>
      <w:r w:rsidRPr="00FA3BD3">
        <w:rPr>
          <w:rFonts w:ascii="Times New Roman" w:hAnsi="Times New Roman" w:cs="Times New Roman"/>
        </w:rPr>
        <w:t xml:space="preserve"> about the "keyboard hook timeout", click </w:t>
      </w:r>
      <w:r w:rsidRPr="00FA3BD3">
        <w:rPr>
          <w:rFonts w:ascii="Times New Roman" w:hAnsi="Times New Roman" w:cs="Times New Roman"/>
          <w:b/>
          <w:bCs/>
        </w:rPr>
        <w:t>OK</w:t>
      </w:r>
    </w:p>
    <w:p w:rsidR="00FA3BD3" w:rsidRPr="00FA3BD3" w:rsidRDefault="00FA3BD3">
      <w:pPr>
        <w:rPr>
          <w:rFonts w:ascii="Times New Roman" w:hAnsi="Times New Roman" w:cs="Times New Roman"/>
          <w:bCs/>
        </w:rPr>
      </w:pPr>
      <w:proofErr w:type="gramStart"/>
      <w:r w:rsidRPr="00FA3BD3">
        <w:rPr>
          <w:rFonts w:ascii="Times New Roman" w:hAnsi="Times New Roman" w:cs="Times New Roman"/>
          <w:bCs/>
        </w:rPr>
        <w:t>in</w:t>
      </w:r>
      <w:proofErr w:type="gramEnd"/>
      <w:r w:rsidRPr="00FA3BD3">
        <w:rPr>
          <w:rFonts w:ascii="Times New Roman" w:hAnsi="Times New Roman" w:cs="Times New Roman"/>
          <w:bCs/>
        </w:rPr>
        <w:t xml:space="preserve"> the</w:t>
      </w:r>
      <w:r w:rsidRPr="00FA3BD3">
        <w:rPr>
          <w:rFonts w:ascii="Times New Roman" w:hAnsi="Times New Roman" w:cs="Times New Roman"/>
          <w:b/>
          <w:bCs/>
        </w:rPr>
        <w:t xml:space="preserve"> Welcome </w:t>
      </w:r>
      <w:r w:rsidRPr="00FA3BD3">
        <w:rPr>
          <w:rFonts w:ascii="Times New Roman" w:hAnsi="Times New Roman" w:cs="Times New Roman"/>
          <w:bCs/>
        </w:rPr>
        <w:t>page click on the</w:t>
      </w:r>
      <w:r w:rsidRPr="00FA3BD3">
        <w:rPr>
          <w:rFonts w:ascii="Times New Roman" w:hAnsi="Times New Roman" w:cs="Times New Roman"/>
          <w:b/>
          <w:bCs/>
        </w:rPr>
        <w:t xml:space="preserve"> Install Ubuntu</w:t>
      </w:r>
      <w:r w:rsidRPr="00FA3BD3">
        <w:rPr>
          <w:rFonts w:ascii="Times New Roman" w:hAnsi="Times New Roman" w:cs="Times New Roman"/>
          <w:bCs/>
        </w:rPr>
        <w:t xml:space="preserve"> tab</w:t>
      </w:r>
    </w:p>
    <w:p w:rsidR="00FA3BD3" w:rsidRPr="00FA3BD3" w:rsidRDefault="00FA3BD3">
      <w:pPr>
        <w:rPr>
          <w:rFonts w:ascii="Times New Roman" w:hAnsi="Times New Roman" w:cs="Times New Roman"/>
          <w:bCs/>
        </w:rPr>
      </w:pPr>
    </w:p>
    <w:p w:rsidR="00FA3BD3" w:rsidRPr="00FA3BD3" w:rsidRDefault="00FA3BD3">
      <w:pPr>
        <w:rPr>
          <w:rFonts w:ascii="Times New Roman" w:hAnsi="Times New Roman" w:cs="Times New Roman"/>
          <w:bCs/>
        </w:rPr>
      </w:pPr>
    </w:p>
    <w:p w:rsidR="00FA3BD3" w:rsidRPr="00FA3BD3" w:rsidRDefault="005D7BEC">
      <w:pPr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>
                <wp:simplePos x="0" y="0"/>
                <wp:positionH relativeFrom="column">
                  <wp:posOffset>3686175</wp:posOffset>
                </wp:positionH>
                <wp:positionV relativeFrom="paragraph">
                  <wp:posOffset>142240</wp:posOffset>
                </wp:positionV>
                <wp:extent cx="3057525" cy="1276350"/>
                <wp:effectExtent l="0" t="0" r="28575" b="19050"/>
                <wp:wrapNone/>
                <wp:docPr id="84" name="Text Box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57525" cy="12763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706FE" w:rsidRDefault="00B706FE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49AC884" wp14:editId="510B48E4">
                                  <wp:extent cx="2895600" cy="1112639"/>
                                  <wp:effectExtent l="0" t="0" r="0" b="0"/>
                                  <wp:docPr id="85" name="Picture 14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"/>
                                          <pic:cNvPicPr/>
                                        </pic:nvPicPr>
                                        <pic:blipFill>
                                          <a:blip r:embed="rId76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897046" cy="111319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84" o:spid="_x0000_s1060" type="#_x0000_t202" style="position:absolute;margin-left:290.25pt;margin-top:11.2pt;width:240.75pt;height:100.5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" fillcolor="white [3201]" strokeweight=".5pt">
                <v:textbox>
                  <w:txbxContent>
                    <w:p w:rsidR="00B706FE" w:rsidRDefault="00B706FE">
                      <w:r>
                        <w:rPr>
                          <w:noProof/>
                        </w:rPr>
                        <w:drawing>
                          <wp:inline distT="0" distB="0" distL="0" distR="0" wp14:anchorId="549AC884" wp14:editId="510B48E4">
                            <wp:extent cx="2895600" cy="1112639"/>
                            <wp:effectExtent l="0" t="0" r="0" b="0"/>
                            <wp:docPr id="85" name="Picture 14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"/>
                                    <pic:cNvPicPr/>
                                  </pic:nvPicPr>
                                  <pic:blipFill>
                                    <a:blip r:embed="rId77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897046" cy="111319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FA3BD3" w:rsidRPr="00FA3BD3" w:rsidRDefault="00FA3BD3">
      <w:pPr>
        <w:rPr>
          <w:rFonts w:ascii="Times New Roman" w:hAnsi="Times New Roman" w:cs="Times New Roman"/>
          <w:bCs/>
        </w:rPr>
      </w:pPr>
      <w:r w:rsidRPr="00FA3BD3">
        <w:rPr>
          <w:rFonts w:ascii="Times New Roman" w:hAnsi="Times New Roman" w:cs="Times New Roman"/>
          <w:bCs/>
        </w:rPr>
        <w:t xml:space="preserve">In the Preparing to install Ubuntu page just click Continue </w:t>
      </w:r>
    </w:p>
    <w:p w:rsidR="00FA3BD3" w:rsidRPr="00FA3BD3" w:rsidRDefault="00FA3BD3">
      <w:pPr>
        <w:rPr>
          <w:rFonts w:ascii="Times New Roman" w:hAnsi="Times New Roman" w:cs="Times New Roman"/>
          <w:b/>
          <w:bCs/>
        </w:rPr>
      </w:pPr>
    </w:p>
    <w:p w:rsidR="00FA3BD3" w:rsidRPr="002F4A84" w:rsidRDefault="00FA3BD3">
      <w:pPr>
        <w:rPr>
          <w:rFonts w:ascii="Times New Roman" w:hAnsi="Times New Roman" w:cs="Times New Roman"/>
        </w:rPr>
      </w:pPr>
    </w:p>
    <w:p w:rsidR="002F4A84" w:rsidRDefault="002F4A84">
      <w:pPr>
        <w:rPr>
          <w:rFonts w:ascii="Times New Roman" w:hAnsi="Times New Roman" w:cs="Times New Roman"/>
          <w:b/>
        </w:rPr>
      </w:pPr>
    </w:p>
    <w:p w:rsidR="005D7BEC" w:rsidRDefault="005D7BEC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6723BB62" wp14:editId="60D89F67">
                <wp:simplePos x="0" y="0"/>
                <wp:positionH relativeFrom="column">
                  <wp:posOffset>3590925</wp:posOffset>
                </wp:positionH>
                <wp:positionV relativeFrom="paragraph">
                  <wp:posOffset>155575</wp:posOffset>
                </wp:positionV>
                <wp:extent cx="3143250" cy="1676400"/>
                <wp:effectExtent l="0" t="0" r="19050" b="19050"/>
                <wp:wrapNone/>
                <wp:docPr id="86" name="Text Box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43250" cy="16764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706FE" w:rsidRDefault="00B706FE">
                            <w:r w:rsidRPr="005D7BEC">
                              <w:rPr>
                                <w:noProof/>
                              </w:rPr>
                              <w:drawing>
                                <wp:inline distT="0" distB="0" distL="0" distR="0" wp14:anchorId="56BFD982" wp14:editId="19083A7A">
                                  <wp:extent cx="2782570" cy="1373894"/>
                                  <wp:effectExtent l="0" t="0" r="0" b="0"/>
                                  <wp:docPr id="87" name="Picture 8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4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7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782570" cy="1373894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86" o:spid="_x0000_s1061" type="#_x0000_t202" style="position:absolute;margin-left:282.75pt;margin-top:12.25pt;width:247.5pt;height:132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" fillcolor="white [3201]" strokeweight=".5pt">
                <v:textbox>
                  <w:txbxContent>
                    <w:p w:rsidR="00B706FE" w:rsidRDefault="00B706FE">
                      <w:r w:rsidRPr="005D7BEC">
                        <w:drawing>
                          <wp:inline distT="0" distB="0" distL="0" distR="0" wp14:anchorId="56BFD982" wp14:editId="19083A7A">
                            <wp:extent cx="2782570" cy="1373894"/>
                            <wp:effectExtent l="0" t="0" r="0" b="0"/>
                            <wp:docPr id="87" name="Picture 8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4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7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782570" cy="1373894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5D7BEC" w:rsidRDefault="005D7BEC">
      <w:pPr>
        <w:rPr>
          <w:rFonts w:ascii="Times New Roman" w:hAnsi="Times New Roman" w:cs="Times New Roman"/>
          <w:b/>
        </w:rPr>
      </w:pPr>
    </w:p>
    <w:p w:rsidR="002F4A84" w:rsidRDefault="005D7BEC">
      <w:pPr>
        <w:rPr>
          <w:rFonts w:ascii="Times New Roman" w:hAnsi="Times New Roman" w:cs="Times New Roman"/>
          <w:b/>
        </w:rPr>
      </w:pPr>
      <w:r w:rsidRPr="005D7BEC">
        <w:rPr>
          <w:rFonts w:ascii="Times New Roman" w:hAnsi="Times New Roman" w:cs="Times New Roman"/>
          <w:b/>
        </w:rPr>
        <w:t xml:space="preserve">Installation </w:t>
      </w:r>
      <w:r w:rsidR="00E70F97" w:rsidRPr="005D7BEC">
        <w:rPr>
          <w:rFonts w:ascii="Times New Roman" w:hAnsi="Times New Roman" w:cs="Times New Roman"/>
          <w:b/>
        </w:rPr>
        <w:t>type</w:t>
      </w:r>
      <w:r w:rsidR="00E70F97">
        <w:rPr>
          <w:rFonts w:ascii="Times New Roman" w:hAnsi="Times New Roman" w:cs="Times New Roman"/>
          <w:b/>
        </w:rPr>
        <w:t>,</w:t>
      </w:r>
      <w:r w:rsidR="00E70F97">
        <w:rPr>
          <w:rFonts w:ascii="Times New Roman" w:hAnsi="Times New Roman" w:cs="Times New Roman"/>
        </w:rPr>
        <w:t xml:space="preserve"> choose</w:t>
      </w:r>
      <w:r>
        <w:rPr>
          <w:rFonts w:ascii="Times New Roman" w:hAnsi="Times New Roman" w:cs="Times New Roman"/>
        </w:rPr>
        <w:t xml:space="preserve"> </w:t>
      </w:r>
      <w:r w:rsidRPr="005D7BEC">
        <w:rPr>
          <w:rFonts w:ascii="Times New Roman" w:hAnsi="Times New Roman" w:cs="Times New Roman"/>
          <w:b/>
        </w:rPr>
        <w:t>something else</w:t>
      </w:r>
      <w:r w:rsidR="00E70F97">
        <w:rPr>
          <w:rFonts w:ascii="Times New Roman" w:hAnsi="Times New Roman" w:cs="Times New Roman"/>
          <w:b/>
        </w:rPr>
        <w:t>,</w:t>
      </w:r>
      <w:r>
        <w:rPr>
          <w:rFonts w:ascii="Times New Roman" w:hAnsi="Times New Roman" w:cs="Times New Roman"/>
        </w:rPr>
        <w:t xml:space="preserve"> click </w:t>
      </w:r>
      <w:r w:rsidRPr="005D7BEC">
        <w:rPr>
          <w:rFonts w:ascii="Times New Roman" w:hAnsi="Times New Roman" w:cs="Times New Roman"/>
          <w:b/>
        </w:rPr>
        <w:t xml:space="preserve">Continue </w:t>
      </w:r>
    </w:p>
    <w:p w:rsidR="00A51EC3" w:rsidRDefault="00A51EC3">
      <w:pPr>
        <w:rPr>
          <w:rFonts w:ascii="Times New Roman" w:hAnsi="Times New Roman" w:cs="Times New Roman"/>
          <w:b/>
        </w:rPr>
      </w:pPr>
    </w:p>
    <w:p w:rsidR="00A51EC3" w:rsidRDefault="00A51EC3">
      <w:pPr>
        <w:rPr>
          <w:rFonts w:ascii="Times New Roman" w:hAnsi="Times New Roman" w:cs="Times New Roman"/>
          <w:b/>
        </w:rPr>
      </w:pPr>
    </w:p>
    <w:p w:rsidR="00A51EC3" w:rsidRDefault="00A51EC3">
      <w:pPr>
        <w:rPr>
          <w:rFonts w:ascii="Times New Roman" w:hAnsi="Times New Roman" w:cs="Times New Roman"/>
          <w:b/>
        </w:rPr>
      </w:pPr>
    </w:p>
    <w:p w:rsidR="00A51EC3" w:rsidRDefault="00A51EC3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>
                <wp:simplePos x="0" y="0"/>
                <wp:positionH relativeFrom="column">
                  <wp:posOffset>3543300</wp:posOffset>
                </wp:positionH>
                <wp:positionV relativeFrom="paragraph">
                  <wp:posOffset>275590</wp:posOffset>
                </wp:positionV>
                <wp:extent cx="3133725" cy="1695450"/>
                <wp:effectExtent l="0" t="0" r="28575" b="19050"/>
                <wp:wrapNone/>
                <wp:docPr id="88" name="Text Box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33725" cy="16954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706FE" w:rsidRDefault="00B706FE">
                            <w:r w:rsidRPr="00A51EC3">
                              <w:rPr>
                                <w:noProof/>
                              </w:rPr>
                              <w:drawing>
                                <wp:inline distT="0" distB="0" distL="0" distR="0" wp14:anchorId="145FDB77" wp14:editId="3C732412">
                                  <wp:extent cx="2773045" cy="1497787"/>
                                  <wp:effectExtent l="0" t="0" r="8255" b="7620"/>
                                  <wp:docPr id="89" name="Picture 8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5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8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773045" cy="1497787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Text Box 88" o:spid="_x0000_s1062" type="#_x0000_t202" style="position:absolute;margin-left:279pt;margin-top:21.7pt;width:246.75pt;height:133.5pt;z-index:2516992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" fillcolor="white [3201]" strokeweight=".5pt">
                <v:textbox>
                  <w:txbxContent>
                    <w:p w:rsidR="00B706FE" w:rsidRDefault="00B706FE">
                      <w:r w:rsidRPr="00A51EC3">
                        <w:drawing>
                          <wp:inline distT="0" distB="0" distL="0" distR="0" wp14:anchorId="145FDB77" wp14:editId="3C732412">
                            <wp:extent cx="2773045" cy="1497787"/>
                            <wp:effectExtent l="0" t="0" r="8255" b="7620"/>
                            <wp:docPr id="89" name="Picture 8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5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8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773045" cy="1497787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A51EC3" w:rsidRDefault="00A51EC3">
      <w:pPr>
        <w:rPr>
          <w:rFonts w:ascii="Times New Roman" w:hAnsi="Times New Roman" w:cs="Times New Roman"/>
          <w:b/>
        </w:rPr>
      </w:pPr>
      <w:r w:rsidRPr="00A51EC3">
        <w:rPr>
          <w:rFonts w:ascii="Times New Roman" w:hAnsi="Times New Roman" w:cs="Times New Roman"/>
        </w:rPr>
        <w:t>In the installation</w:t>
      </w:r>
      <w:r w:rsidR="00E70F97">
        <w:rPr>
          <w:rFonts w:ascii="Times New Roman" w:hAnsi="Times New Roman" w:cs="Times New Roman"/>
        </w:rPr>
        <w:t>,</w:t>
      </w:r>
      <w:r w:rsidRPr="00A51EC3">
        <w:rPr>
          <w:rFonts w:ascii="Times New Roman" w:hAnsi="Times New Roman" w:cs="Times New Roman"/>
        </w:rPr>
        <w:t xml:space="preserve"> type click on</w:t>
      </w:r>
      <w:r>
        <w:rPr>
          <w:rFonts w:ascii="Times New Roman" w:hAnsi="Times New Roman" w:cs="Times New Roman"/>
          <w:b/>
        </w:rPr>
        <w:t xml:space="preserve"> </w:t>
      </w:r>
      <w:proofErr w:type="gramStart"/>
      <w:r>
        <w:rPr>
          <w:rFonts w:ascii="Times New Roman" w:hAnsi="Times New Roman" w:cs="Times New Roman"/>
          <w:b/>
        </w:rPr>
        <w:t>New</w:t>
      </w:r>
      <w:proofErr w:type="gramEnd"/>
      <w:r>
        <w:rPr>
          <w:rFonts w:ascii="Times New Roman" w:hAnsi="Times New Roman" w:cs="Times New Roman"/>
          <w:b/>
        </w:rPr>
        <w:t xml:space="preserve"> partition table</w:t>
      </w:r>
    </w:p>
    <w:p w:rsidR="003C1308" w:rsidRDefault="003C1308">
      <w:pPr>
        <w:rPr>
          <w:rFonts w:ascii="Times New Roman" w:hAnsi="Times New Roman" w:cs="Times New Roman"/>
          <w:b/>
        </w:rPr>
      </w:pPr>
    </w:p>
    <w:p w:rsidR="003C1308" w:rsidRDefault="003C1308">
      <w:pPr>
        <w:rPr>
          <w:rFonts w:ascii="Times New Roman" w:hAnsi="Times New Roman" w:cs="Times New Roman"/>
          <w:b/>
        </w:rPr>
      </w:pPr>
    </w:p>
    <w:p w:rsidR="003C1308" w:rsidRDefault="003C1308">
      <w:pPr>
        <w:rPr>
          <w:rFonts w:ascii="Times New Roman" w:hAnsi="Times New Roman" w:cs="Times New Roman"/>
          <w:b/>
        </w:rPr>
      </w:pPr>
    </w:p>
    <w:p w:rsidR="003C1308" w:rsidRDefault="001A1EBE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noProof/>
        </w:rPr>
        <w:lastRenderedPageBreak/>
        <mc:AlternateContent>
          <mc:Choice Requires="wps">
            <w:drawing>
              <wp:anchor distT="0" distB="0" distL="114300" distR="114300" simplePos="0" relativeHeight="251700224" behindDoc="0" locked="0" layoutInCell="1" allowOverlap="1">
                <wp:simplePos x="0" y="0"/>
                <wp:positionH relativeFrom="column">
                  <wp:posOffset>3467101</wp:posOffset>
                </wp:positionH>
                <wp:positionV relativeFrom="paragraph">
                  <wp:posOffset>-485775</wp:posOffset>
                </wp:positionV>
                <wp:extent cx="3067050" cy="1114425"/>
                <wp:effectExtent l="0" t="0" r="19050" b="28575"/>
                <wp:wrapNone/>
                <wp:docPr id="90" name="Text Box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67050" cy="11144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706FE" w:rsidRPr="001A1EBE" w:rsidRDefault="00B706FE">
                            <w:pPr>
                              <w:rPr>
                                <w:b/>
                              </w:rPr>
                            </w:pPr>
                            <w:r w:rsidRPr="001A1EBE">
                              <w:rPr>
                                <w:b/>
                                <w:noProof/>
                              </w:rPr>
                              <w:drawing>
                                <wp:inline distT="0" distB="0" distL="0" distR="0" wp14:anchorId="6B281FCF" wp14:editId="7D592D20">
                                  <wp:extent cx="2685455" cy="971550"/>
                                  <wp:effectExtent l="0" t="0" r="635" b="0"/>
                                  <wp:docPr id="91" name="Picture 9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6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8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696845" cy="97567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Text Box 90" o:spid="_x0000_s1063" type="#_x0000_t202" style="position:absolute;margin-left:273pt;margin-top:-38.25pt;width:241.5pt;height:87.75pt;z-index:2517002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" fillcolor="white [3201]" strokeweight=".5pt">
                <v:textbox>
                  <w:txbxContent>
                    <w:p w:rsidR="00B706FE" w:rsidRPr="001A1EBE" w:rsidRDefault="00B706FE">
                      <w:pPr>
                        <w:rPr>
                          <w:b/>
                        </w:rPr>
                      </w:pPr>
                      <w:r w:rsidRPr="001A1EBE">
                        <w:rPr>
                          <w:b/>
                        </w:rPr>
                        <w:drawing>
                          <wp:inline distT="0" distB="0" distL="0" distR="0" wp14:anchorId="6B281FCF" wp14:editId="7D592D20">
                            <wp:extent cx="2685455" cy="971550"/>
                            <wp:effectExtent l="0" t="0" r="635" b="0"/>
                            <wp:docPr id="91" name="Picture 9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6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8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696845" cy="975671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Pr="001A1EBE">
        <w:rPr>
          <w:rFonts w:ascii="Times New Roman" w:hAnsi="Times New Roman" w:cs="Times New Roman"/>
        </w:rPr>
        <w:t>You will get this message</w:t>
      </w:r>
      <w:r w:rsidRPr="0024671E">
        <w:rPr>
          <w:rFonts w:ascii="Times New Roman" w:hAnsi="Times New Roman" w:cs="Times New Roman"/>
        </w:rPr>
        <w:t>, click</w:t>
      </w:r>
      <w:r>
        <w:rPr>
          <w:rFonts w:ascii="Times New Roman" w:hAnsi="Times New Roman" w:cs="Times New Roman"/>
          <w:b/>
        </w:rPr>
        <w:t xml:space="preserve"> Continue</w:t>
      </w:r>
    </w:p>
    <w:p w:rsidR="003C1308" w:rsidRDefault="003C1308">
      <w:pPr>
        <w:rPr>
          <w:rFonts w:ascii="Times New Roman" w:hAnsi="Times New Roman" w:cs="Times New Roman"/>
          <w:b/>
        </w:rPr>
      </w:pPr>
    </w:p>
    <w:p w:rsidR="0024671E" w:rsidRDefault="0024671E">
      <w:pPr>
        <w:rPr>
          <w:rFonts w:ascii="Times New Roman" w:hAnsi="Times New Roman" w:cs="Times New Roman"/>
        </w:rPr>
      </w:pPr>
    </w:p>
    <w:p w:rsidR="0024671E" w:rsidRDefault="0024671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>
                <wp:simplePos x="0" y="0"/>
                <wp:positionH relativeFrom="column">
                  <wp:posOffset>3467100</wp:posOffset>
                </wp:positionH>
                <wp:positionV relativeFrom="paragraph">
                  <wp:posOffset>26670</wp:posOffset>
                </wp:positionV>
                <wp:extent cx="3114675" cy="1371600"/>
                <wp:effectExtent l="0" t="0" r="28575" b="19050"/>
                <wp:wrapNone/>
                <wp:docPr id="92" name="Text Box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14675" cy="13716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706FE" w:rsidRDefault="00B706FE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7F65BF1" wp14:editId="0A033B49">
                                  <wp:extent cx="2744470" cy="1148716"/>
                                  <wp:effectExtent l="0" t="0" r="0" b="0"/>
                                  <wp:docPr id="93" name="Picture 9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"/>
                                          <pic:cNvPicPr/>
                                        </pic:nvPicPr>
                                        <pic:blipFill>
                                          <a:blip r:embed="rId84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744470" cy="1148716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92" o:spid="_x0000_s1064" type="#_x0000_t202" style="position:absolute;margin-left:273pt;margin-top:2.1pt;width:245.25pt;height:108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" fillcolor="white [3201]" strokeweight=".5pt">
                <v:textbox>
                  <w:txbxContent>
                    <w:p w:rsidR="00B706FE" w:rsidRDefault="00B706FE">
                      <w:r>
                        <w:rPr>
                          <w:noProof/>
                        </w:rPr>
                        <w:drawing>
                          <wp:inline distT="0" distB="0" distL="0" distR="0" wp14:anchorId="47F65BF1" wp14:editId="0A033B49">
                            <wp:extent cx="2744470" cy="1148716"/>
                            <wp:effectExtent l="0" t="0" r="0" b="0"/>
                            <wp:docPr id="93" name="Picture 9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"/>
                                    <pic:cNvPicPr/>
                                  </pic:nvPicPr>
                                  <pic:blipFill>
                                    <a:blip r:embed="rId85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744470" cy="1148716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3C1308" w:rsidRDefault="0024671E">
      <w:pPr>
        <w:rPr>
          <w:rFonts w:ascii="Times New Roman" w:hAnsi="Times New Roman" w:cs="Times New Roman"/>
          <w:b/>
        </w:rPr>
      </w:pPr>
      <w:r w:rsidRPr="0024671E">
        <w:rPr>
          <w:rFonts w:ascii="Times New Roman" w:hAnsi="Times New Roman" w:cs="Times New Roman"/>
        </w:rPr>
        <w:t>In the</w:t>
      </w:r>
      <w:r>
        <w:rPr>
          <w:rFonts w:ascii="Times New Roman" w:hAnsi="Times New Roman" w:cs="Times New Roman"/>
          <w:b/>
        </w:rPr>
        <w:t xml:space="preserve"> installation Type </w:t>
      </w:r>
      <w:r w:rsidRPr="0024671E">
        <w:rPr>
          <w:rFonts w:ascii="Times New Roman" w:hAnsi="Times New Roman" w:cs="Times New Roman"/>
        </w:rPr>
        <w:t>unde</w:t>
      </w:r>
      <w:r>
        <w:rPr>
          <w:rFonts w:ascii="Times New Roman" w:hAnsi="Times New Roman" w:cs="Times New Roman"/>
          <w:b/>
        </w:rPr>
        <w:t>r free space (orange)</w:t>
      </w:r>
    </w:p>
    <w:p w:rsidR="0024671E" w:rsidRDefault="0024671E">
      <w:pPr>
        <w:rPr>
          <w:rFonts w:ascii="Times New Roman" w:hAnsi="Times New Roman" w:cs="Times New Roman"/>
          <w:b/>
        </w:rPr>
      </w:pPr>
      <w:r w:rsidRPr="0024671E">
        <w:rPr>
          <w:rFonts w:ascii="Times New Roman" w:hAnsi="Times New Roman" w:cs="Times New Roman"/>
        </w:rPr>
        <w:t>Click on the</w:t>
      </w:r>
      <w:r>
        <w:rPr>
          <w:rFonts w:ascii="Times New Roman" w:hAnsi="Times New Roman" w:cs="Times New Roman"/>
          <w:b/>
        </w:rPr>
        <w:t xml:space="preserve"> plus + sign </w:t>
      </w:r>
    </w:p>
    <w:p w:rsidR="0024671E" w:rsidRDefault="0024671E">
      <w:pPr>
        <w:rPr>
          <w:rFonts w:ascii="Times New Roman" w:hAnsi="Times New Roman" w:cs="Times New Roman"/>
          <w:b/>
        </w:rPr>
      </w:pPr>
    </w:p>
    <w:p w:rsidR="0024671E" w:rsidRDefault="0024671E">
      <w:pPr>
        <w:rPr>
          <w:rFonts w:ascii="Times New Roman" w:hAnsi="Times New Roman" w:cs="Times New Roman"/>
        </w:rPr>
      </w:pPr>
    </w:p>
    <w:p w:rsidR="0024671E" w:rsidRDefault="0024671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>
                <wp:simplePos x="0" y="0"/>
                <wp:positionH relativeFrom="column">
                  <wp:posOffset>3467100</wp:posOffset>
                </wp:positionH>
                <wp:positionV relativeFrom="paragraph">
                  <wp:posOffset>87630</wp:posOffset>
                </wp:positionV>
                <wp:extent cx="3114675" cy="2419350"/>
                <wp:effectExtent l="0" t="0" r="28575" b="19050"/>
                <wp:wrapNone/>
                <wp:docPr id="94" name="Text Box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14675" cy="24193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706FE" w:rsidRDefault="00B706FE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ABEAE0F" wp14:editId="31F8A3C7">
                                  <wp:extent cx="3019425" cy="2171700"/>
                                  <wp:effectExtent l="0" t="0" r="9525" b="0"/>
                                  <wp:docPr id="95" name="Picture 9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"/>
                                          <pic:cNvPicPr/>
                                        </pic:nvPicPr>
                                        <pic:blipFill>
                                          <a:blip r:embed="rId86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020695" cy="2172613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Text Box 94" o:spid="_x0000_s1065" type="#_x0000_t202" style="position:absolute;margin-left:273pt;margin-top:6.9pt;width:245.25pt;height:190.5pt;z-index:2517022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" fillcolor="white [3201]" strokeweight=".5pt">
                <v:textbox>
                  <w:txbxContent>
                    <w:p w:rsidR="00B706FE" w:rsidRDefault="00B706FE">
                      <w:r>
                        <w:rPr>
                          <w:noProof/>
                        </w:rPr>
                        <w:drawing>
                          <wp:inline distT="0" distB="0" distL="0" distR="0" wp14:anchorId="0ABEAE0F" wp14:editId="31F8A3C7">
                            <wp:extent cx="3019425" cy="2171700"/>
                            <wp:effectExtent l="0" t="0" r="9525" b="0"/>
                            <wp:docPr id="95" name="Picture 9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"/>
                                    <pic:cNvPicPr/>
                                  </pic:nvPicPr>
                                  <pic:blipFill>
                                    <a:blip r:embed="rId87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020695" cy="2172613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</w:rPr>
        <w:t>Create partition choose these settings:</w:t>
      </w:r>
    </w:p>
    <w:p w:rsidR="0024671E" w:rsidRDefault="0024671E" w:rsidP="00FD72E1">
      <w:pPr>
        <w:spacing w:after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Size: </w:t>
      </w:r>
      <w:r w:rsidRPr="00A0736E">
        <w:rPr>
          <w:rFonts w:ascii="Times New Roman" w:hAnsi="Times New Roman" w:cs="Times New Roman"/>
          <w:b/>
        </w:rPr>
        <w:t>2000</w:t>
      </w:r>
      <w:r w:rsidR="00A0736E" w:rsidRPr="00A0736E">
        <w:rPr>
          <w:rFonts w:ascii="Times New Roman" w:hAnsi="Times New Roman" w:cs="Times New Roman"/>
          <w:b/>
        </w:rPr>
        <w:t>0</w:t>
      </w:r>
      <w:r w:rsidRPr="00A0736E">
        <w:rPr>
          <w:rFonts w:ascii="Times New Roman" w:hAnsi="Times New Roman" w:cs="Times New Roman"/>
          <w:b/>
        </w:rPr>
        <w:t xml:space="preserve"> </w:t>
      </w:r>
      <w:r>
        <w:rPr>
          <w:rFonts w:ascii="Times New Roman" w:hAnsi="Times New Roman" w:cs="Times New Roman"/>
        </w:rPr>
        <w:t>MB</w:t>
      </w:r>
    </w:p>
    <w:p w:rsidR="0024671E" w:rsidRDefault="0024671E" w:rsidP="00FD72E1">
      <w:pPr>
        <w:spacing w:after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Type for the new partition: </w:t>
      </w:r>
      <w:r w:rsidRPr="00A0736E">
        <w:rPr>
          <w:rFonts w:ascii="Times New Roman" w:hAnsi="Times New Roman" w:cs="Times New Roman"/>
          <w:b/>
        </w:rPr>
        <w:t>Primary</w:t>
      </w:r>
    </w:p>
    <w:p w:rsidR="0024671E" w:rsidRDefault="0024671E" w:rsidP="00FD72E1">
      <w:pPr>
        <w:spacing w:after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Location for the new partition: </w:t>
      </w:r>
      <w:r w:rsidRPr="00A0736E">
        <w:rPr>
          <w:rFonts w:ascii="Times New Roman" w:hAnsi="Times New Roman" w:cs="Times New Roman"/>
          <w:b/>
        </w:rPr>
        <w:t>Beginning of the space</w:t>
      </w:r>
    </w:p>
    <w:p w:rsidR="0024671E" w:rsidRDefault="0024671E" w:rsidP="00FD72E1">
      <w:pPr>
        <w:spacing w:after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Use </w:t>
      </w:r>
      <w:proofErr w:type="gramStart"/>
      <w:r>
        <w:rPr>
          <w:rFonts w:ascii="Times New Roman" w:hAnsi="Times New Roman" w:cs="Times New Roman"/>
        </w:rPr>
        <w:t xml:space="preserve">as </w:t>
      </w:r>
      <w:r w:rsidRPr="00A0736E">
        <w:rPr>
          <w:rFonts w:ascii="Times New Roman" w:hAnsi="Times New Roman" w:cs="Times New Roman"/>
          <w:b/>
        </w:rPr>
        <w:t>:</w:t>
      </w:r>
      <w:proofErr w:type="gramEnd"/>
      <w:r w:rsidRPr="00A0736E">
        <w:rPr>
          <w:rFonts w:ascii="Times New Roman" w:hAnsi="Times New Roman" w:cs="Times New Roman"/>
          <w:b/>
        </w:rPr>
        <w:t xml:space="preserve"> Ext3journalling file system</w:t>
      </w:r>
    </w:p>
    <w:p w:rsidR="0024671E" w:rsidRPr="00A0736E" w:rsidRDefault="0024671E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</w:rPr>
        <w:t xml:space="preserve">Mount </w:t>
      </w:r>
      <w:r w:rsidR="00FD72E1">
        <w:rPr>
          <w:rFonts w:ascii="Times New Roman" w:hAnsi="Times New Roman" w:cs="Times New Roman"/>
        </w:rPr>
        <w:t>point</w:t>
      </w:r>
      <w:r w:rsidR="00FD72E1" w:rsidRPr="00A0736E">
        <w:rPr>
          <w:rFonts w:ascii="Times New Roman" w:hAnsi="Times New Roman" w:cs="Times New Roman"/>
          <w:b/>
        </w:rPr>
        <w:t>:</w:t>
      </w:r>
      <w:r w:rsidRPr="00A0736E">
        <w:rPr>
          <w:rFonts w:ascii="Times New Roman" w:hAnsi="Times New Roman" w:cs="Times New Roman"/>
          <w:b/>
        </w:rPr>
        <w:t xml:space="preserve"> /</w:t>
      </w:r>
    </w:p>
    <w:p w:rsidR="009F67DD" w:rsidRDefault="009F67D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Click OK</w:t>
      </w:r>
    </w:p>
    <w:p w:rsidR="0024671E" w:rsidRPr="0024671E" w:rsidRDefault="0024671E">
      <w:pPr>
        <w:rPr>
          <w:rFonts w:ascii="Times New Roman" w:hAnsi="Times New Roman" w:cs="Times New Roman"/>
        </w:rPr>
      </w:pPr>
    </w:p>
    <w:p w:rsidR="003C1308" w:rsidRDefault="003C1308">
      <w:pPr>
        <w:rPr>
          <w:rFonts w:ascii="Times New Roman" w:hAnsi="Times New Roman" w:cs="Times New Roman"/>
          <w:b/>
        </w:rPr>
      </w:pPr>
    </w:p>
    <w:p w:rsidR="003C1308" w:rsidRDefault="003C1308">
      <w:pPr>
        <w:rPr>
          <w:rFonts w:ascii="Times New Roman" w:hAnsi="Times New Roman" w:cs="Times New Roman"/>
          <w:b/>
        </w:rPr>
      </w:pPr>
    </w:p>
    <w:p w:rsidR="00A0736E" w:rsidRDefault="00A0736E" w:rsidP="00A0736E">
      <w:pPr>
        <w:spacing w:after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>
                <wp:simplePos x="0" y="0"/>
                <wp:positionH relativeFrom="column">
                  <wp:posOffset>3467100</wp:posOffset>
                </wp:positionH>
                <wp:positionV relativeFrom="paragraph">
                  <wp:posOffset>125730</wp:posOffset>
                </wp:positionV>
                <wp:extent cx="3162300" cy="1533525"/>
                <wp:effectExtent l="0" t="0" r="19050" b="28575"/>
                <wp:wrapNone/>
                <wp:docPr id="96" name="Text Box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62300" cy="15335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706FE" w:rsidRDefault="00B706FE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D5162D2" wp14:editId="0B8E0680">
                                  <wp:extent cx="2973070" cy="1365833"/>
                                  <wp:effectExtent l="0" t="0" r="0" b="6350"/>
                                  <wp:docPr id="97" name="Picture 9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"/>
                                          <pic:cNvPicPr/>
                                        </pic:nvPicPr>
                                        <pic:blipFill>
                                          <a:blip r:embed="rId88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973070" cy="1365833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96" o:spid="_x0000_s1066" type="#_x0000_t202" style="position:absolute;margin-left:273pt;margin-top:9.9pt;width:249pt;height:120.75pt;z-index:2517032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" fillcolor="white [3201]" strokeweight=".5pt">
                <v:textbox>
                  <w:txbxContent>
                    <w:p w:rsidR="00B706FE" w:rsidRDefault="00B706FE">
                      <w:r>
                        <w:rPr>
                          <w:noProof/>
                        </w:rPr>
                        <w:drawing>
                          <wp:inline distT="0" distB="0" distL="0" distR="0" wp14:anchorId="5D5162D2" wp14:editId="0B8E0680">
                            <wp:extent cx="2973070" cy="1365833"/>
                            <wp:effectExtent l="0" t="0" r="0" b="6350"/>
                            <wp:docPr id="97" name="Picture 9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"/>
                                    <pic:cNvPicPr/>
                                  </pic:nvPicPr>
                                  <pic:blipFill>
                                    <a:blip r:embed="rId89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973070" cy="1365833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3C1308" w:rsidRPr="00A0736E" w:rsidRDefault="00FD72E1" w:rsidP="00A0736E">
      <w:pPr>
        <w:spacing w:after="0"/>
        <w:rPr>
          <w:rFonts w:ascii="Times New Roman" w:hAnsi="Times New Roman" w:cs="Times New Roman"/>
        </w:rPr>
      </w:pPr>
      <w:r w:rsidRPr="00A0736E">
        <w:rPr>
          <w:rFonts w:ascii="Times New Roman" w:hAnsi="Times New Roman" w:cs="Times New Roman"/>
        </w:rPr>
        <w:t>Highlight the</w:t>
      </w:r>
      <w:r>
        <w:rPr>
          <w:rFonts w:ascii="Times New Roman" w:hAnsi="Times New Roman" w:cs="Times New Roman"/>
          <w:b/>
        </w:rPr>
        <w:t xml:space="preserve"> free space </w:t>
      </w:r>
      <w:r w:rsidR="00A0736E" w:rsidRPr="00A0736E">
        <w:rPr>
          <w:rFonts w:ascii="Times New Roman" w:hAnsi="Times New Roman" w:cs="Times New Roman"/>
        </w:rPr>
        <w:t>again and</w:t>
      </w:r>
      <w:r w:rsidRPr="00A0736E">
        <w:rPr>
          <w:rFonts w:ascii="Times New Roman" w:hAnsi="Times New Roman" w:cs="Times New Roman"/>
        </w:rPr>
        <w:t xml:space="preserve"> click on the Plus</w:t>
      </w:r>
      <w:r>
        <w:rPr>
          <w:rFonts w:ascii="Times New Roman" w:hAnsi="Times New Roman" w:cs="Times New Roman"/>
          <w:b/>
        </w:rPr>
        <w:t xml:space="preserve"> + </w:t>
      </w:r>
      <w:r w:rsidRPr="00A0736E">
        <w:rPr>
          <w:rFonts w:ascii="Times New Roman" w:hAnsi="Times New Roman" w:cs="Times New Roman"/>
        </w:rPr>
        <w:t>sign</w:t>
      </w:r>
    </w:p>
    <w:p w:rsidR="00FD72E1" w:rsidRDefault="00FD72E1">
      <w:pPr>
        <w:rPr>
          <w:rFonts w:ascii="Times New Roman" w:hAnsi="Times New Roman" w:cs="Times New Roman"/>
        </w:rPr>
      </w:pPr>
      <w:r w:rsidRPr="00A0736E">
        <w:rPr>
          <w:rFonts w:ascii="Times New Roman" w:hAnsi="Times New Roman" w:cs="Times New Roman"/>
        </w:rPr>
        <w:t>To create a</w:t>
      </w:r>
      <w:r w:rsidR="00A0736E">
        <w:rPr>
          <w:rFonts w:ascii="Times New Roman" w:hAnsi="Times New Roman" w:cs="Times New Roman"/>
          <w:b/>
        </w:rPr>
        <w:t xml:space="preserve"> swap area </w:t>
      </w:r>
      <w:r w:rsidRPr="00A0736E">
        <w:rPr>
          <w:rFonts w:ascii="Times New Roman" w:hAnsi="Times New Roman" w:cs="Times New Roman"/>
        </w:rPr>
        <w:t>partition</w:t>
      </w:r>
    </w:p>
    <w:p w:rsidR="00A0736E" w:rsidRDefault="00A0736E" w:rsidP="00A0736E">
      <w:pPr>
        <w:spacing w:after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Size: </w:t>
      </w:r>
      <w:r w:rsidRPr="00A0736E">
        <w:rPr>
          <w:rFonts w:ascii="Times New Roman" w:hAnsi="Times New Roman" w:cs="Times New Roman"/>
          <w:b/>
        </w:rPr>
        <w:t>2000</w:t>
      </w:r>
      <w:r>
        <w:rPr>
          <w:rFonts w:ascii="Times New Roman" w:hAnsi="Times New Roman" w:cs="Times New Roman"/>
        </w:rPr>
        <w:t xml:space="preserve"> MB</w:t>
      </w:r>
    </w:p>
    <w:p w:rsidR="00A0736E" w:rsidRPr="00A0736E" w:rsidRDefault="00A0736E" w:rsidP="00A0736E">
      <w:pPr>
        <w:spacing w:after="0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</w:rPr>
        <w:t xml:space="preserve">Type for the new partition: </w:t>
      </w:r>
      <w:r w:rsidRPr="00A0736E">
        <w:rPr>
          <w:rFonts w:ascii="Times New Roman" w:hAnsi="Times New Roman" w:cs="Times New Roman"/>
          <w:b/>
        </w:rPr>
        <w:t>Primary</w:t>
      </w:r>
    </w:p>
    <w:p w:rsidR="00A0736E" w:rsidRDefault="00A0736E" w:rsidP="00A0736E">
      <w:pPr>
        <w:spacing w:after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Location for the new partition: </w:t>
      </w:r>
      <w:r w:rsidRPr="00A0736E">
        <w:rPr>
          <w:rFonts w:ascii="Times New Roman" w:hAnsi="Times New Roman" w:cs="Times New Roman"/>
          <w:b/>
        </w:rPr>
        <w:t>Beginning of the this space</w:t>
      </w:r>
    </w:p>
    <w:p w:rsidR="00A0736E" w:rsidRDefault="00A0736E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</w:rPr>
        <w:t xml:space="preserve">Use as: </w:t>
      </w:r>
      <w:r w:rsidRPr="00A0736E">
        <w:rPr>
          <w:rFonts w:ascii="Times New Roman" w:hAnsi="Times New Roman" w:cs="Times New Roman"/>
          <w:b/>
        </w:rPr>
        <w:t>swap area</w:t>
      </w:r>
    </w:p>
    <w:p w:rsidR="00BB47F6" w:rsidRPr="00A0736E" w:rsidRDefault="00BB47F6">
      <w:pPr>
        <w:rPr>
          <w:rFonts w:ascii="Times New Roman" w:hAnsi="Times New Roman" w:cs="Times New Roman"/>
          <w:b/>
        </w:rPr>
      </w:pPr>
      <w:r w:rsidRPr="00BB47F6">
        <w:rPr>
          <w:rFonts w:ascii="Times New Roman" w:hAnsi="Times New Roman" w:cs="Times New Roman"/>
        </w:rPr>
        <w:t>Click</w:t>
      </w:r>
      <w:r>
        <w:rPr>
          <w:rFonts w:ascii="Times New Roman" w:hAnsi="Times New Roman" w:cs="Times New Roman"/>
          <w:b/>
        </w:rPr>
        <w:t xml:space="preserve"> OK</w:t>
      </w:r>
    </w:p>
    <w:p w:rsidR="003C1308" w:rsidRDefault="00BB47F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>
                <wp:simplePos x="0" y="0"/>
                <wp:positionH relativeFrom="column">
                  <wp:posOffset>3514725</wp:posOffset>
                </wp:positionH>
                <wp:positionV relativeFrom="paragraph">
                  <wp:posOffset>172085</wp:posOffset>
                </wp:positionV>
                <wp:extent cx="3200400" cy="1781175"/>
                <wp:effectExtent l="0" t="0" r="19050" b="28575"/>
                <wp:wrapNone/>
                <wp:docPr id="98" name="Text Box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00400" cy="17811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706FE" w:rsidRDefault="00B706FE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CA07024" wp14:editId="406D98E9">
                                  <wp:extent cx="3011170" cy="1865896"/>
                                  <wp:effectExtent l="0" t="0" r="0" b="1270"/>
                                  <wp:docPr id="99" name="Picture 9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"/>
                                          <pic:cNvPicPr/>
                                        </pic:nvPicPr>
                                        <pic:blipFill>
                                          <a:blip r:embed="rId90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011170" cy="1865896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98" o:spid="_x0000_s1067" type="#_x0000_t202" style="position:absolute;margin-left:276.75pt;margin-top:13.55pt;width:252pt;height:140.25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" fillcolor="white [3201]" strokeweight=".5pt">
                <v:textbox>
                  <w:txbxContent>
                    <w:p w:rsidR="00B706FE" w:rsidRDefault="00B706FE">
                      <w:r>
                        <w:rPr>
                          <w:noProof/>
                        </w:rPr>
                        <w:drawing>
                          <wp:inline distT="0" distB="0" distL="0" distR="0" wp14:anchorId="3CA07024" wp14:editId="406D98E9">
                            <wp:extent cx="3011170" cy="1865896"/>
                            <wp:effectExtent l="0" t="0" r="0" b="1270"/>
                            <wp:docPr id="99" name="Picture 9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"/>
                                    <pic:cNvPicPr/>
                                  </pic:nvPicPr>
                                  <pic:blipFill>
                                    <a:blip r:embed="rId91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011170" cy="1865896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A0736E" w:rsidRDefault="00A0736E">
      <w:pPr>
        <w:rPr>
          <w:rFonts w:ascii="Times New Roman" w:hAnsi="Times New Roman" w:cs="Times New Roman"/>
        </w:rPr>
      </w:pPr>
    </w:p>
    <w:p w:rsidR="00A0736E" w:rsidRDefault="00BB47F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Click on </w:t>
      </w:r>
      <w:r w:rsidRPr="00BB47F6">
        <w:rPr>
          <w:rFonts w:ascii="Times New Roman" w:hAnsi="Times New Roman" w:cs="Times New Roman"/>
          <w:b/>
        </w:rPr>
        <w:t>Install Now</w:t>
      </w:r>
    </w:p>
    <w:p w:rsidR="00BB47F6" w:rsidRDefault="00BB47F6">
      <w:pPr>
        <w:rPr>
          <w:rFonts w:ascii="Times New Roman" w:hAnsi="Times New Roman" w:cs="Times New Roman"/>
        </w:rPr>
      </w:pPr>
    </w:p>
    <w:p w:rsidR="00BB47F6" w:rsidRPr="00BB47F6" w:rsidRDefault="00BB47F6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noProof/>
        </w:rPr>
        <w:lastRenderedPageBreak/>
        <mc:AlternateContent>
          <mc:Choice Requires="wps">
            <w:drawing>
              <wp:anchor distT="0" distB="0" distL="114300" distR="114300" simplePos="0" relativeHeight="251705344" behindDoc="0" locked="0" layoutInCell="1" allowOverlap="1">
                <wp:simplePos x="0" y="0"/>
                <wp:positionH relativeFrom="column">
                  <wp:posOffset>3390900</wp:posOffset>
                </wp:positionH>
                <wp:positionV relativeFrom="paragraph">
                  <wp:posOffset>-495299</wp:posOffset>
                </wp:positionV>
                <wp:extent cx="3324225" cy="1123950"/>
                <wp:effectExtent l="0" t="0" r="28575" b="19050"/>
                <wp:wrapNone/>
                <wp:docPr id="100" name="Text Box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24225" cy="11239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706FE" w:rsidRDefault="00B706FE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3E4D76D" wp14:editId="38EAE458">
                                  <wp:extent cx="3134995" cy="990069"/>
                                  <wp:effectExtent l="0" t="0" r="8255" b="635"/>
                                  <wp:docPr id="101" name="Picture 10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"/>
                                          <pic:cNvPicPr/>
                                        </pic:nvPicPr>
                                        <pic:blipFill>
                                          <a:blip r:embed="rId92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134995" cy="990069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00" o:spid="_x0000_s1068" type="#_x0000_t202" style="position:absolute;margin-left:267pt;margin-top:-39pt;width:261.75pt;height:88.5pt;z-index:2517053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" fillcolor="white [3201]" strokeweight=".5pt">
                <v:textbox>
                  <w:txbxContent>
                    <w:p w:rsidR="00B706FE" w:rsidRDefault="00B706FE">
                      <w:r>
                        <w:rPr>
                          <w:noProof/>
                        </w:rPr>
                        <w:drawing>
                          <wp:inline distT="0" distB="0" distL="0" distR="0" wp14:anchorId="33E4D76D" wp14:editId="38EAE458">
                            <wp:extent cx="3134995" cy="990069"/>
                            <wp:effectExtent l="0" t="0" r="8255" b="635"/>
                            <wp:docPr id="101" name="Picture 10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"/>
                                    <pic:cNvPicPr/>
                                  </pic:nvPicPr>
                                  <pic:blipFill>
                                    <a:blip r:embed="rId93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134995" cy="990069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proofErr w:type="gramStart"/>
      <w:r>
        <w:rPr>
          <w:rFonts w:ascii="Times New Roman" w:hAnsi="Times New Roman" w:cs="Times New Roman"/>
        </w:rPr>
        <w:t>warning</w:t>
      </w:r>
      <w:proofErr w:type="gramEnd"/>
      <w:r>
        <w:rPr>
          <w:rFonts w:ascii="Times New Roman" w:hAnsi="Times New Roman" w:cs="Times New Roman"/>
        </w:rPr>
        <w:t xml:space="preserve">:  </w:t>
      </w:r>
      <w:r w:rsidRPr="00BB47F6">
        <w:rPr>
          <w:rFonts w:ascii="Times New Roman" w:hAnsi="Times New Roman" w:cs="Times New Roman"/>
          <w:b/>
        </w:rPr>
        <w:t xml:space="preserve">write the change disk? </w:t>
      </w:r>
    </w:p>
    <w:p w:rsidR="00BB47F6" w:rsidRPr="00BB47F6" w:rsidRDefault="00BB47F6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</w:rPr>
        <w:t xml:space="preserve">Click </w:t>
      </w:r>
      <w:r w:rsidRPr="00BB47F6">
        <w:rPr>
          <w:rFonts w:ascii="Times New Roman" w:hAnsi="Times New Roman" w:cs="Times New Roman"/>
          <w:b/>
        </w:rPr>
        <w:t>Continue</w:t>
      </w:r>
    </w:p>
    <w:p w:rsidR="00BB47F6" w:rsidRDefault="00BB47F6">
      <w:pPr>
        <w:rPr>
          <w:rFonts w:ascii="Times New Roman" w:hAnsi="Times New Roman" w:cs="Times New Roman"/>
        </w:rPr>
      </w:pPr>
    </w:p>
    <w:p w:rsidR="00BB47F6" w:rsidRDefault="000957C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>
                <wp:simplePos x="0" y="0"/>
                <wp:positionH relativeFrom="column">
                  <wp:posOffset>3390900</wp:posOffset>
                </wp:positionH>
                <wp:positionV relativeFrom="paragraph">
                  <wp:posOffset>17145</wp:posOffset>
                </wp:positionV>
                <wp:extent cx="3171825" cy="1495425"/>
                <wp:effectExtent l="0" t="0" r="28575" b="28575"/>
                <wp:wrapNone/>
                <wp:docPr id="102" name="Text Box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71825" cy="14954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706FE" w:rsidRDefault="00B706FE">
                            <w:r w:rsidRPr="000957C5">
                              <w:rPr>
                                <w:noProof/>
                              </w:rPr>
                              <w:drawing>
                                <wp:inline distT="0" distB="0" distL="0" distR="0">
                                  <wp:extent cx="2743200" cy="2362200"/>
                                  <wp:effectExtent l="0" t="0" r="0" b="0"/>
                                  <wp:docPr id="103" name="Picture 10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7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9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743200" cy="23622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02" o:spid="_x0000_s1069" type="#_x0000_t202" style="position:absolute;margin-left:267pt;margin-top:1.35pt;width:249.75pt;height:117.75pt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" fillcolor="white [3201]" strokeweight=".5pt">
                <v:textbox>
                  <w:txbxContent>
                    <w:p w:rsidR="00B706FE" w:rsidRDefault="00B706FE">
                      <w:r w:rsidRPr="000957C5">
                        <w:drawing>
                          <wp:inline distT="0" distB="0" distL="0" distR="0">
                            <wp:extent cx="2743200" cy="2362200"/>
                            <wp:effectExtent l="0" t="0" r="0" b="0"/>
                            <wp:docPr id="103" name="Picture 10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7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9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743200" cy="23622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BB47F6" w:rsidRDefault="000957C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In </w:t>
      </w:r>
      <w:proofErr w:type="gramStart"/>
      <w:r w:rsidRPr="000957C5">
        <w:rPr>
          <w:rFonts w:ascii="Times New Roman" w:hAnsi="Times New Roman" w:cs="Times New Roman"/>
          <w:b/>
        </w:rPr>
        <w:t>Where</w:t>
      </w:r>
      <w:proofErr w:type="gramEnd"/>
      <w:r w:rsidRPr="000957C5">
        <w:rPr>
          <w:rFonts w:ascii="Times New Roman" w:hAnsi="Times New Roman" w:cs="Times New Roman"/>
          <w:b/>
        </w:rPr>
        <w:t xml:space="preserve"> are you</w:t>
      </w:r>
      <w:r>
        <w:rPr>
          <w:rFonts w:ascii="Times New Roman" w:hAnsi="Times New Roman" w:cs="Times New Roman"/>
        </w:rPr>
        <w:t xml:space="preserve">? Type: </w:t>
      </w:r>
      <w:r w:rsidRPr="000957C5">
        <w:rPr>
          <w:rFonts w:ascii="Times New Roman" w:hAnsi="Times New Roman" w:cs="Times New Roman"/>
          <w:b/>
        </w:rPr>
        <w:t xml:space="preserve">Ottawa </w:t>
      </w:r>
      <w:r>
        <w:rPr>
          <w:rFonts w:ascii="Times New Roman" w:hAnsi="Times New Roman" w:cs="Times New Roman"/>
        </w:rPr>
        <w:t xml:space="preserve">and click </w:t>
      </w:r>
      <w:r w:rsidRPr="000957C5">
        <w:rPr>
          <w:rFonts w:ascii="Times New Roman" w:hAnsi="Times New Roman" w:cs="Times New Roman"/>
          <w:b/>
        </w:rPr>
        <w:t>continue</w:t>
      </w:r>
    </w:p>
    <w:p w:rsidR="00BB47F6" w:rsidRDefault="00BB47F6">
      <w:pPr>
        <w:rPr>
          <w:rFonts w:ascii="Times New Roman" w:hAnsi="Times New Roman" w:cs="Times New Roman"/>
        </w:rPr>
      </w:pPr>
    </w:p>
    <w:p w:rsidR="00BB47F6" w:rsidRDefault="00BB47F6">
      <w:pPr>
        <w:rPr>
          <w:rFonts w:ascii="Times New Roman" w:hAnsi="Times New Roman" w:cs="Times New Roman"/>
        </w:rPr>
      </w:pPr>
    </w:p>
    <w:p w:rsidR="000957C5" w:rsidRDefault="000957C5">
      <w:pPr>
        <w:rPr>
          <w:rFonts w:ascii="Times New Roman" w:hAnsi="Times New Roman" w:cs="Times New Roman"/>
        </w:rPr>
      </w:pPr>
    </w:p>
    <w:p w:rsidR="000957C5" w:rsidRDefault="000957C5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>
                <wp:simplePos x="0" y="0"/>
                <wp:positionH relativeFrom="column">
                  <wp:posOffset>3486150</wp:posOffset>
                </wp:positionH>
                <wp:positionV relativeFrom="paragraph">
                  <wp:posOffset>173355</wp:posOffset>
                </wp:positionV>
                <wp:extent cx="3228975" cy="2619375"/>
                <wp:effectExtent l="0" t="0" r="28575" b="28575"/>
                <wp:wrapNone/>
                <wp:docPr id="104" name="Text Box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28975" cy="26193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706FE" w:rsidRDefault="00B706FE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AEAF6BC" wp14:editId="19B62240">
                                  <wp:extent cx="3039745" cy="3275039"/>
                                  <wp:effectExtent l="0" t="0" r="8255" b="1905"/>
                                  <wp:docPr id="105" name="Picture 10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"/>
                                          <pic:cNvPicPr/>
                                        </pic:nvPicPr>
                                        <pic:blipFill>
                                          <a:blip r:embed="rId96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039745" cy="3275039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04" o:spid="_x0000_s1070" type="#_x0000_t202" style="position:absolute;margin-left:274.5pt;margin-top:13.65pt;width:254.25pt;height:206.25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" fillcolor="white [3201]" strokeweight=".5pt">
                <v:textbox>
                  <w:txbxContent>
                    <w:p w:rsidR="00B706FE" w:rsidRDefault="00B706FE">
                      <w:r>
                        <w:rPr>
                          <w:noProof/>
                        </w:rPr>
                        <w:drawing>
                          <wp:inline distT="0" distB="0" distL="0" distR="0" wp14:anchorId="7AEAF6BC" wp14:editId="19B62240">
                            <wp:extent cx="3039745" cy="3275039"/>
                            <wp:effectExtent l="0" t="0" r="8255" b="1905"/>
                            <wp:docPr id="105" name="Picture 10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"/>
                                    <pic:cNvPicPr/>
                                  </pic:nvPicPr>
                                  <pic:blipFill>
                                    <a:blip r:embed="rId97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039745" cy="3275039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</w:rPr>
        <w:t xml:space="preserve">Keyboard layout </w:t>
      </w:r>
      <w:r w:rsidRPr="000957C5">
        <w:rPr>
          <w:rFonts w:ascii="Times New Roman" w:hAnsi="Times New Roman" w:cs="Times New Roman"/>
          <w:b/>
        </w:rPr>
        <w:t>English</w:t>
      </w:r>
      <w:proofErr w:type="gramStart"/>
      <w:r w:rsidRPr="000957C5">
        <w:rPr>
          <w:rFonts w:ascii="Times New Roman" w:hAnsi="Times New Roman" w:cs="Times New Roman"/>
        </w:rPr>
        <w:t>,  click</w:t>
      </w:r>
      <w:proofErr w:type="gramEnd"/>
      <w:r>
        <w:rPr>
          <w:rFonts w:ascii="Times New Roman" w:hAnsi="Times New Roman" w:cs="Times New Roman"/>
          <w:b/>
        </w:rPr>
        <w:t xml:space="preserve"> Continue </w:t>
      </w:r>
    </w:p>
    <w:p w:rsidR="000957C5" w:rsidRDefault="000957C5" w:rsidP="000957C5">
      <w:pPr>
        <w:spacing w:after="0"/>
        <w:rPr>
          <w:rFonts w:ascii="Times New Roman" w:hAnsi="Times New Roman" w:cs="Times New Roman"/>
          <w:b/>
          <w:color w:val="FF0000"/>
        </w:rPr>
      </w:pPr>
      <w:r>
        <w:rPr>
          <w:rFonts w:ascii="Times New Roman" w:hAnsi="Times New Roman" w:cs="Times New Roman"/>
          <w:b/>
          <w:noProof/>
          <w:color w:val="FF0000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>
                <wp:simplePos x="0" y="0"/>
                <wp:positionH relativeFrom="column">
                  <wp:posOffset>4524375</wp:posOffset>
                </wp:positionH>
                <wp:positionV relativeFrom="paragraph">
                  <wp:posOffset>42545</wp:posOffset>
                </wp:positionV>
                <wp:extent cx="1171575" cy="276225"/>
                <wp:effectExtent l="0" t="0" r="28575" b="28575"/>
                <wp:wrapNone/>
                <wp:docPr id="106" name="Rounded Rectangle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1575" cy="276225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706FE" w:rsidRDefault="00B706FE" w:rsidP="000957C5">
                            <w:pPr>
                              <w:jc w:val="center"/>
                            </w:pPr>
                            <w:r>
                              <w:t xml:space="preserve">Click and drag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106" o:spid="_x0000_s1071" style="position:absolute;margin-left:356.25pt;margin-top:3.35pt;width:92.25pt;height:21.75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" fillcolor="#4f81bd [3204]" strokecolor="#243f60 [1604]" strokeweight="2pt">
                <v:textbox>
                  <w:txbxContent>
                    <w:p w:rsidR="00B706FE" w:rsidRDefault="00B706FE" w:rsidP="000957C5">
                      <w:pPr>
                        <w:jc w:val="center"/>
                      </w:pPr>
                      <w:r>
                        <w:t xml:space="preserve">Click and drag </w:t>
                      </w:r>
                    </w:p>
                  </w:txbxContent>
                </v:textbox>
              </v:roundrect>
            </w:pict>
          </mc:Fallback>
        </mc:AlternateContent>
      </w:r>
    </w:p>
    <w:p w:rsidR="000957C5" w:rsidRDefault="000957C5" w:rsidP="000957C5">
      <w:pPr>
        <w:spacing w:after="0"/>
        <w:rPr>
          <w:rFonts w:ascii="Times New Roman" w:hAnsi="Times New Roman" w:cs="Times New Roman"/>
          <w:b/>
          <w:color w:val="FF0000"/>
        </w:rPr>
      </w:pPr>
      <w:r>
        <w:rPr>
          <w:rFonts w:ascii="Times New Roman" w:hAnsi="Times New Roman" w:cs="Times New Roman"/>
          <w:b/>
          <w:noProof/>
          <w:color w:val="FF0000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>
                <wp:simplePos x="0" y="0"/>
                <wp:positionH relativeFrom="column">
                  <wp:posOffset>4038600</wp:posOffset>
                </wp:positionH>
                <wp:positionV relativeFrom="paragraph">
                  <wp:posOffset>635</wp:posOffset>
                </wp:positionV>
                <wp:extent cx="485775" cy="9525"/>
                <wp:effectExtent l="0" t="114300" r="0" b="123825"/>
                <wp:wrapNone/>
                <wp:docPr id="107" name="Straight Arrow Connector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85775" cy="9525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07" o:spid="_x0000_s1026" type="#_x0000_t32" style="position:absolute;margin-left:318pt;margin-top:.05pt;width:38.25pt;height:.75pt;flip:x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" strokecolor="red" strokeweight="2.25pt">
                <v:stroke endarrow="open"/>
              </v:shape>
            </w:pict>
          </mc:Fallback>
        </mc:AlternateContent>
      </w:r>
    </w:p>
    <w:p w:rsidR="000957C5" w:rsidRDefault="000957C5" w:rsidP="000957C5">
      <w:pPr>
        <w:spacing w:after="0"/>
        <w:rPr>
          <w:rFonts w:ascii="Times New Roman" w:hAnsi="Times New Roman" w:cs="Times New Roman"/>
        </w:rPr>
      </w:pPr>
      <w:r w:rsidRPr="000957C5">
        <w:rPr>
          <w:rFonts w:ascii="Times New Roman" w:hAnsi="Times New Roman" w:cs="Times New Roman"/>
          <w:b/>
          <w:color w:val="FF0000"/>
        </w:rPr>
        <w:t>Important note</w:t>
      </w:r>
      <w:r>
        <w:rPr>
          <w:rFonts w:ascii="Times New Roman" w:hAnsi="Times New Roman" w:cs="Times New Roman"/>
          <w:b/>
        </w:rPr>
        <w:t xml:space="preserve">: </w:t>
      </w:r>
      <w:r w:rsidRPr="000957C5">
        <w:rPr>
          <w:rFonts w:ascii="Times New Roman" w:hAnsi="Times New Roman" w:cs="Times New Roman"/>
        </w:rPr>
        <w:t xml:space="preserve">If you don’t see the </w:t>
      </w:r>
      <w:r w:rsidRPr="000957C5">
        <w:rPr>
          <w:rFonts w:ascii="Times New Roman" w:hAnsi="Times New Roman" w:cs="Times New Roman"/>
          <w:b/>
        </w:rPr>
        <w:t xml:space="preserve">Continue </w:t>
      </w:r>
      <w:r>
        <w:rPr>
          <w:rFonts w:ascii="Times New Roman" w:hAnsi="Times New Roman" w:cs="Times New Roman"/>
        </w:rPr>
        <w:t>tab</w:t>
      </w:r>
    </w:p>
    <w:p w:rsidR="000957C5" w:rsidRDefault="000957C5" w:rsidP="000957C5">
      <w:pPr>
        <w:spacing w:after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Move your mouse on top of the screen (the black area) </w:t>
      </w:r>
    </w:p>
    <w:p w:rsidR="000957C5" w:rsidRDefault="000957C5" w:rsidP="000957C5">
      <w:pPr>
        <w:spacing w:after="0"/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and</w:t>
      </w:r>
      <w:proofErr w:type="gramEnd"/>
      <w:r>
        <w:rPr>
          <w:rFonts w:ascii="Times New Roman" w:hAnsi="Times New Roman" w:cs="Times New Roman"/>
        </w:rPr>
        <w:t xml:space="preserve"> move the page to the left. You should be able to </w:t>
      </w:r>
    </w:p>
    <w:p w:rsidR="000957C5" w:rsidRDefault="000957C5">
      <w:pPr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see</w:t>
      </w:r>
      <w:proofErr w:type="gramEnd"/>
      <w:r>
        <w:rPr>
          <w:rFonts w:ascii="Times New Roman" w:hAnsi="Times New Roman" w:cs="Times New Roman"/>
        </w:rPr>
        <w:t xml:space="preserve"> the Continue tab now.</w:t>
      </w:r>
    </w:p>
    <w:p w:rsidR="000265AD" w:rsidRDefault="000265AD">
      <w:pPr>
        <w:rPr>
          <w:rFonts w:ascii="Times New Roman" w:hAnsi="Times New Roman" w:cs="Times New Roman"/>
        </w:rPr>
      </w:pPr>
    </w:p>
    <w:p w:rsidR="000265AD" w:rsidRDefault="000265AD">
      <w:pPr>
        <w:rPr>
          <w:rFonts w:ascii="Times New Roman" w:hAnsi="Times New Roman" w:cs="Times New Roman"/>
        </w:rPr>
      </w:pPr>
    </w:p>
    <w:p w:rsidR="000265AD" w:rsidRDefault="000265AD">
      <w:pPr>
        <w:rPr>
          <w:rFonts w:ascii="Times New Roman" w:hAnsi="Times New Roman" w:cs="Times New Roman"/>
        </w:rPr>
      </w:pPr>
    </w:p>
    <w:p w:rsidR="000265AD" w:rsidRDefault="000265AD">
      <w:pPr>
        <w:rPr>
          <w:rFonts w:ascii="Times New Roman" w:hAnsi="Times New Roman" w:cs="Times New Roman"/>
        </w:rPr>
      </w:pPr>
    </w:p>
    <w:p w:rsidR="000265AD" w:rsidRDefault="000265AD">
      <w:pPr>
        <w:rPr>
          <w:rFonts w:ascii="Times New Roman" w:hAnsi="Times New Roman" w:cs="Times New Roman"/>
        </w:rPr>
      </w:pPr>
    </w:p>
    <w:p w:rsidR="000265AD" w:rsidRDefault="000265A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>
                <wp:simplePos x="0" y="0"/>
                <wp:positionH relativeFrom="column">
                  <wp:posOffset>3486150</wp:posOffset>
                </wp:positionH>
                <wp:positionV relativeFrom="paragraph">
                  <wp:posOffset>133985</wp:posOffset>
                </wp:positionV>
                <wp:extent cx="2943225" cy="2124075"/>
                <wp:effectExtent l="0" t="0" r="28575" b="28575"/>
                <wp:wrapNone/>
                <wp:docPr id="108" name="Text Box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43225" cy="21240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706FE" w:rsidRDefault="00B706FE">
                            <w:r w:rsidRPr="000265AD">
                              <w:rPr>
                                <w:noProof/>
                              </w:rPr>
                              <w:drawing>
                                <wp:inline distT="0" distB="0" distL="0" distR="0" wp14:anchorId="68805408" wp14:editId="1E24B65D">
                                  <wp:extent cx="2753995" cy="1882040"/>
                                  <wp:effectExtent l="0" t="0" r="8255" b="4445"/>
                                  <wp:docPr id="109" name="Picture 10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8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9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753995" cy="188204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08" o:spid="_x0000_s1072" type="#_x0000_t202" style="position:absolute;margin-left:274.5pt;margin-top:10.55pt;width:231.75pt;height:167.25pt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" fillcolor="white [3201]" strokeweight=".5pt">
                <v:textbox>
                  <w:txbxContent>
                    <w:p w:rsidR="00B706FE" w:rsidRDefault="00B706FE">
                      <w:r w:rsidRPr="000265AD">
                        <w:drawing>
                          <wp:inline distT="0" distB="0" distL="0" distR="0" wp14:anchorId="68805408" wp14:editId="1E24B65D">
                            <wp:extent cx="2753995" cy="1882040"/>
                            <wp:effectExtent l="0" t="0" r="8255" b="4445"/>
                            <wp:docPr id="109" name="Picture 10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8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9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753995" cy="188204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0265AD" w:rsidRDefault="000265AD">
      <w:pPr>
        <w:rPr>
          <w:rFonts w:ascii="Times New Roman" w:hAnsi="Times New Roman" w:cs="Times New Roman"/>
        </w:rPr>
      </w:pPr>
    </w:p>
    <w:p w:rsidR="000265AD" w:rsidRPr="00E67404" w:rsidRDefault="00E70F97" w:rsidP="00FA370B">
      <w:pPr>
        <w:spacing w:after="0"/>
        <w:rPr>
          <w:rFonts w:ascii="Times New Roman" w:hAnsi="Times New Roman" w:cs="Times New Roman"/>
          <w:b/>
        </w:rPr>
      </w:pPr>
      <w:r w:rsidRPr="00E67404">
        <w:rPr>
          <w:rFonts w:ascii="Times New Roman" w:hAnsi="Times New Roman" w:cs="Times New Roman"/>
          <w:b/>
        </w:rPr>
        <w:t>Setup the user</w:t>
      </w:r>
      <w:r w:rsidR="000265AD" w:rsidRPr="00E67404">
        <w:rPr>
          <w:rFonts w:ascii="Times New Roman" w:hAnsi="Times New Roman" w:cs="Times New Roman"/>
          <w:b/>
        </w:rPr>
        <w:t xml:space="preserve">name </w:t>
      </w:r>
    </w:p>
    <w:p w:rsidR="00FA370B" w:rsidRPr="00FA370B" w:rsidRDefault="00FA370B" w:rsidP="00FA370B">
      <w:pPr>
        <w:spacing w:after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Provide a username and password </w:t>
      </w:r>
    </w:p>
    <w:p w:rsidR="00FA370B" w:rsidRDefault="00FA370B">
      <w:pPr>
        <w:rPr>
          <w:rFonts w:ascii="Times New Roman" w:hAnsi="Times New Roman" w:cs="Times New Roman"/>
        </w:rPr>
      </w:pPr>
      <w:r w:rsidRPr="00FA370B">
        <w:rPr>
          <w:rFonts w:ascii="Times New Roman" w:hAnsi="Times New Roman" w:cs="Times New Roman"/>
        </w:rPr>
        <w:t>Go</w:t>
      </w:r>
      <w:r w:rsidR="00E70F97">
        <w:rPr>
          <w:rFonts w:ascii="Times New Roman" w:hAnsi="Times New Roman" w:cs="Times New Roman"/>
        </w:rPr>
        <w:t xml:space="preserve"> </w:t>
      </w:r>
      <w:r w:rsidR="004F26AB">
        <w:rPr>
          <w:rFonts w:ascii="Times New Roman" w:hAnsi="Times New Roman" w:cs="Times New Roman"/>
        </w:rPr>
        <w:t xml:space="preserve">to </w:t>
      </w:r>
      <w:r w:rsidR="004F26AB" w:rsidRPr="00FA370B">
        <w:rPr>
          <w:rFonts w:ascii="Times New Roman" w:hAnsi="Times New Roman" w:cs="Times New Roman"/>
        </w:rPr>
        <w:t>the</w:t>
      </w:r>
      <w:r w:rsidRPr="00FA370B">
        <w:rPr>
          <w:rFonts w:ascii="Times New Roman" w:hAnsi="Times New Roman" w:cs="Times New Roman"/>
        </w:rPr>
        <w:t xml:space="preserve"> default settings</w:t>
      </w:r>
    </w:p>
    <w:p w:rsidR="00FA370B" w:rsidRDefault="00FA370B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</w:rPr>
        <w:t xml:space="preserve">Click </w:t>
      </w:r>
      <w:r w:rsidRPr="00FA370B">
        <w:rPr>
          <w:rFonts w:ascii="Times New Roman" w:hAnsi="Times New Roman" w:cs="Times New Roman"/>
          <w:b/>
        </w:rPr>
        <w:t xml:space="preserve">Continue </w:t>
      </w:r>
    </w:p>
    <w:p w:rsidR="00FA370B" w:rsidRDefault="00FA370B">
      <w:pPr>
        <w:rPr>
          <w:rFonts w:ascii="Times New Roman" w:hAnsi="Times New Roman" w:cs="Times New Roman"/>
          <w:b/>
        </w:rPr>
      </w:pPr>
    </w:p>
    <w:p w:rsidR="00FA370B" w:rsidRDefault="00FA370B">
      <w:pPr>
        <w:rPr>
          <w:rFonts w:ascii="Times New Roman" w:hAnsi="Times New Roman" w:cs="Times New Roman"/>
          <w:b/>
        </w:rPr>
      </w:pPr>
    </w:p>
    <w:p w:rsidR="00FA370B" w:rsidRDefault="00FA370B">
      <w:pPr>
        <w:rPr>
          <w:rFonts w:ascii="Times New Roman" w:hAnsi="Times New Roman" w:cs="Times New Roman"/>
          <w:b/>
        </w:rPr>
      </w:pPr>
    </w:p>
    <w:p w:rsidR="00FA370B" w:rsidRDefault="00FA370B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  <w:noProof/>
        </w:rPr>
        <w:lastRenderedPageBreak/>
        <mc:AlternateContent>
          <mc:Choice Requires="wps">
            <w:drawing>
              <wp:anchor distT="0" distB="0" distL="114300" distR="114300" simplePos="0" relativeHeight="251711488" behindDoc="0" locked="0" layoutInCell="1" allowOverlap="1">
                <wp:simplePos x="0" y="0"/>
                <wp:positionH relativeFrom="column">
                  <wp:posOffset>3800475</wp:posOffset>
                </wp:positionH>
                <wp:positionV relativeFrom="paragraph">
                  <wp:posOffset>-390525</wp:posOffset>
                </wp:positionV>
                <wp:extent cx="2886075" cy="1733550"/>
                <wp:effectExtent l="0" t="0" r="28575" b="19050"/>
                <wp:wrapNone/>
                <wp:docPr id="110" name="Text Box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86075" cy="17335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706FE" w:rsidRDefault="00B706FE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4E40AD1" wp14:editId="1B054D9A">
                                  <wp:extent cx="2696845" cy="1614361"/>
                                  <wp:effectExtent l="0" t="0" r="8255" b="5080"/>
                                  <wp:docPr id="111" name="Picture 11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"/>
                                          <pic:cNvPicPr/>
                                        </pic:nvPicPr>
                                        <pic:blipFill>
                                          <a:blip r:embed="rId100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696845" cy="1614361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10" o:spid="_x0000_s1073" type="#_x0000_t202" style="position:absolute;margin-left:299.25pt;margin-top:-30.75pt;width:227.25pt;height:136.5pt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" fillcolor="white [3201]" strokeweight=".5pt">
                <v:textbox>
                  <w:txbxContent>
                    <w:p w:rsidR="00B706FE" w:rsidRDefault="00B706FE">
                      <w:r>
                        <w:rPr>
                          <w:noProof/>
                        </w:rPr>
                        <w:drawing>
                          <wp:inline distT="0" distB="0" distL="0" distR="0" wp14:anchorId="44E40AD1" wp14:editId="1B054D9A">
                            <wp:extent cx="2696845" cy="1614361"/>
                            <wp:effectExtent l="0" t="0" r="8255" b="5080"/>
                            <wp:docPr id="111" name="Picture 11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"/>
                                    <pic:cNvPicPr/>
                                  </pic:nvPicPr>
                                  <pic:blipFill>
                                    <a:blip r:embed="rId101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696845" cy="1614361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0D134C">
        <w:rPr>
          <w:rFonts w:ascii="Times New Roman" w:hAnsi="Times New Roman" w:cs="Times New Roman"/>
          <w:b/>
        </w:rPr>
        <w:t>Welcome to</w:t>
      </w:r>
      <w:r w:rsidR="00E70F97">
        <w:rPr>
          <w:rFonts w:ascii="Times New Roman" w:hAnsi="Times New Roman" w:cs="Times New Roman"/>
          <w:b/>
        </w:rPr>
        <w:t xml:space="preserve"> </w:t>
      </w:r>
      <w:r>
        <w:rPr>
          <w:rFonts w:ascii="Times New Roman" w:hAnsi="Times New Roman" w:cs="Times New Roman"/>
          <w:b/>
        </w:rPr>
        <w:t xml:space="preserve">Ubuntu </w:t>
      </w:r>
      <w:r w:rsidRPr="00E70F97">
        <w:rPr>
          <w:rFonts w:ascii="Times New Roman" w:hAnsi="Times New Roman" w:cs="Times New Roman"/>
        </w:rPr>
        <w:t>screen begin</w:t>
      </w:r>
      <w:r w:rsidR="00E70F97" w:rsidRPr="00E70F97">
        <w:rPr>
          <w:rFonts w:ascii="Times New Roman" w:hAnsi="Times New Roman" w:cs="Times New Roman"/>
        </w:rPr>
        <w:t>s</w:t>
      </w:r>
      <w:r w:rsidRPr="00E70F97">
        <w:rPr>
          <w:rFonts w:ascii="Times New Roman" w:hAnsi="Times New Roman" w:cs="Times New Roman"/>
        </w:rPr>
        <w:t xml:space="preserve"> to install the</w:t>
      </w:r>
      <w:r>
        <w:rPr>
          <w:rFonts w:ascii="Times New Roman" w:hAnsi="Times New Roman" w:cs="Times New Roman"/>
          <w:b/>
        </w:rPr>
        <w:t xml:space="preserve"> Ubuntu </w:t>
      </w:r>
      <w:r w:rsidRPr="00E70F97">
        <w:rPr>
          <w:rFonts w:ascii="Times New Roman" w:hAnsi="Times New Roman" w:cs="Times New Roman"/>
        </w:rPr>
        <w:t xml:space="preserve">files </w:t>
      </w:r>
    </w:p>
    <w:p w:rsidR="00FA370B" w:rsidRPr="00EC0D9C" w:rsidRDefault="00EC0D9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</w:rPr>
        <w:t xml:space="preserve">Note: </w:t>
      </w:r>
      <w:r w:rsidRPr="00EC0D9C">
        <w:rPr>
          <w:rFonts w:ascii="Times New Roman" w:hAnsi="Times New Roman" w:cs="Times New Roman"/>
        </w:rPr>
        <w:t xml:space="preserve">this part takes a few minutes </w:t>
      </w:r>
    </w:p>
    <w:p w:rsidR="000C70D2" w:rsidRDefault="000C70D2">
      <w:pPr>
        <w:rPr>
          <w:rFonts w:ascii="Times New Roman" w:hAnsi="Times New Roman" w:cs="Times New Roman"/>
          <w:b/>
        </w:rPr>
      </w:pPr>
    </w:p>
    <w:p w:rsidR="000C70D2" w:rsidRDefault="000C70D2">
      <w:pPr>
        <w:rPr>
          <w:rFonts w:ascii="Times New Roman" w:hAnsi="Times New Roman" w:cs="Times New Roman"/>
          <w:b/>
        </w:rPr>
      </w:pPr>
    </w:p>
    <w:p w:rsidR="000C70D2" w:rsidRDefault="000C70D2">
      <w:pPr>
        <w:rPr>
          <w:rFonts w:ascii="Times New Roman" w:hAnsi="Times New Roman" w:cs="Times New Roman"/>
          <w:b/>
        </w:rPr>
      </w:pPr>
    </w:p>
    <w:p w:rsidR="00FA370B" w:rsidRPr="000C70D2" w:rsidRDefault="000C70D2">
      <w:pPr>
        <w:rPr>
          <w:rFonts w:ascii="Times New Roman" w:hAnsi="Times New Roman" w:cs="Times New Roman"/>
        </w:rPr>
      </w:pPr>
      <w:r w:rsidRPr="000C70D2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40CEE379" wp14:editId="5BF961DC">
                <wp:simplePos x="0" y="0"/>
                <wp:positionH relativeFrom="column">
                  <wp:posOffset>2857500</wp:posOffset>
                </wp:positionH>
                <wp:positionV relativeFrom="paragraph">
                  <wp:posOffset>300990</wp:posOffset>
                </wp:positionV>
                <wp:extent cx="3733800" cy="914400"/>
                <wp:effectExtent l="0" t="0" r="19050" b="19050"/>
                <wp:wrapNone/>
                <wp:docPr id="117" name="Text Box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33800" cy="9144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C70D2" w:rsidRDefault="000C70D2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C522715" wp14:editId="36B23110">
                                  <wp:extent cx="3544570" cy="707021"/>
                                  <wp:effectExtent l="0" t="0" r="0" b="0"/>
                                  <wp:docPr id="119" name="Picture 11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"/>
                                          <pic:cNvPicPr/>
                                        </pic:nvPicPr>
                                        <pic:blipFill>
                                          <a:blip r:embed="rId102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544570" cy="707021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Text Box 117" o:spid="_x0000_s1074" type="#_x0000_t202" style="position:absolute;margin-left:225pt;margin-top:23.7pt;width:294pt;height:1in;z-index:2517145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" fillcolor="white [3201]" strokeweight=".5pt">
                <v:textbox>
                  <w:txbxContent>
                    <w:p w:rsidR="000C70D2" w:rsidRDefault="000C70D2">
                      <w:r>
                        <w:rPr>
                          <w:noProof/>
                        </w:rPr>
                        <w:drawing>
                          <wp:inline distT="0" distB="0" distL="0" distR="0" wp14:anchorId="3C522715" wp14:editId="36B23110">
                            <wp:extent cx="3544570" cy="707021"/>
                            <wp:effectExtent l="0" t="0" r="0" b="0"/>
                            <wp:docPr id="119" name="Picture 11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"/>
                                    <pic:cNvPicPr/>
                                  </pic:nvPicPr>
                                  <pic:blipFill>
                                    <a:blip r:embed="rId103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544570" cy="707021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EC0D9C" w:rsidRPr="000C70D2">
        <w:rPr>
          <w:rFonts w:ascii="Times New Roman" w:hAnsi="Times New Roman" w:cs="Times New Roman"/>
        </w:rPr>
        <w:t>Once Ubuntu is finish</w:t>
      </w:r>
      <w:r w:rsidR="002B7612">
        <w:rPr>
          <w:rFonts w:ascii="Times New Roman" w:hAnsi="Times New Roman" w:cs="Times New Roman"/>
        </w:rPr>
        <w:t>ed, it would ask</w:t>
      </w:r>
      <w:r w:rsidR="00EC0D9C" w:rsidRPr="000C70D2">
        <w:rPr>
          <w:rFonts w:ascii="Times New Roman" w:hAnsi="Times New Roman" w:cs="Times New Roman"/>
        </w:rPr>
        <w:t xml:space="preserve"> you to restart your machine</w:t>
      </w:r>
    </w:p>
    <w:p w:rsidR="00EC0D9C" w:rsidRDefault="00EC0D9C">
      <w:pPr>
        <w:rPr>
          <w:rFonts w:ascii="Times New Roman" w:hAnsi="Times New Roman" w:cs="Times New Roman"/>
          <w:b/>
        </w:rPr>
      </w:pPr>
      <w:r w:rsidRPr="000C70D2">
        <w:rPr>
          <w:rFonts w:ascii="Times New Roman" w:hAnsi="Times New Roman" w:cs="Times New Roman"/>
        </w:rPr>
        <w:t>Just click on</w:t>
      </w:r>
      <w:r>
        <w:rPr>
          <w:rFonts w:ascii="Times New Roman" w:hAnsi="Times New Roman" w:cs="Times New Roman"/>
          <w:b/>
        </w:rPr>
        <w:t xml:space="preserve"> </w:t>
      </w:r>
      <w:r w:rsidR="000C70D2">
        <w:rPr>
          <w:rFonts w:ascii="Times New Roman" w:hAnsi="Times New Roman" w:cs="Times New Roman"/>
          <w:b/>
        </w:rPr>
        <w:t>R</w:t>
      </w:r>
      <w:r>
        <w:rPr>
          <w:rFonts w:ascii="Times New Roman" w:hAnsi="Times New Roman" w:cs="Times New Roman"/>
          <w:b/>
        </w:rPr>
        <w:t>estart now</w:t>
      </w:r>
    </w:p>
    <w:p w:rsidR="00FA370B" w:rsidRDefault="00FA370B">
      <w:pPr>
        <w:rPr>
          <w:rFonts w:ascii="Times New Roman" w:hAnsi="Times New Roman" w:cs="Times New Roman"/>
        </w:rPr>
      </w:pPr>
    </w:p>
    <w:p w:rsidR="00EC0D9C" w:rsidRDefault="00EC0D9C" w:rsidP="00EC0D9C">
      <w:pPr>
        <w:pStyle w:val="AlphaList"/>
      </w:pPr>
    </w:p>
    <w:p w:rsidR="002B09CE" w:rsidRDefault="002B09CE">
      <w:pPr>
        <w:rPr>
          <w:rFonts w:ascii="Times New Roman" w:hAnsi="Times New Roman" w:cs="Times New Roman"/>
        </w:rPr>
      </w:pPr>
    </w:p>
    <w:p w:rsidR="002B09CE" w:rsidRDefault="002B09C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>
                <wp:simplePos x="0" y="0"/>
                <wp:positionH relativeFrom="column">
                  <wp:posOffset>3686175</wp:posOffset>
                </wp:positionH>
                <wp:positionV relativeFrom="paragraph">
                  <wp:posOffset>79375</wp:posOffset>
                </wp:positionV>
                <wp:extent cx="2905125" cy="1466850"/>
                <wp:effectExtent l="0" t="0" r="28575" b="19050"/>
                <wp:wrapNone/>
                <wp:docPr id="120" name="Text Box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05125" cy="14668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B09CE" w:rsidRDefault="002B09CE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2FA203F" wp14:editId="2F15EC34">
                                  <wp:extent cx="2715895" cy="1281481"/>
                                  <wp:effectExtent l="0" t="0" r="8255" b="0"/>
                                  <wp:docPr id="121" name="Picture 12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"/>
                                          <pic:cNvPicPr/>
                                        </pic:nvPicPr>
                                        <pic:blipFill>
                                          <a:blip r:embed="rId104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715895" cy="1281481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20" o:spid="_x0000_s1075" type="#_x0000_t202" style="position:absolute;margin-left:290.25pt;margin-top:6.25pt;width:228.75pt;height:115.5pt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" fillcolor="white [3201]" strokeweight=".5pt">
                <v:textbox>
                  <w:txbxContent>
                    <w:p w:rsidR="002B09CE" w:rsidRDefault="002B09CE">
                      <w:r>
                        <w:rPr>
                          <w:noProof/>
                        </w:rPr>
                        <w:drawing>
                          <wp:inline distT="0" distB="0" distL="0" distR="0" wp14:anchorId="12FA203F" wp14:editId="2F15EC34">
                            <wp:extent cx="2715895" cy="1281481"/>
                            <wp:effectExtent l="0" t="0" r="8255" b="0"/>
                            <wp:docPr id="121" name="Picture 12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"/>
                                    <pic:cNvPicPr/>
                                  </pic:nvPicPr>
                                  <pic:blipFill>
                                    <a:blip r:embed="rId105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715895" cy="1281481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</w:rPr>
        <w:t>You are done</w:t>
      </w:r>
      <w:r w:rsidRPr="002E622E">
        <w:rPr>
          <w:rFonts w:ascii="Times New Roman" w:hAnsi="Times New Roman" w:cs="Times New Roman"/>
          <w:b/>
        </w:rPr>
        <w:t>.</w:t>
      </w:r>
      <w:r w:rsidR="002E622E" w:rsidRPr="002E622E">
        <w:rPr>
          <w:rFonts w:ascii="Times New Roman" w:hAnsi="Times New Roman" w:cs="Times New Roman"/>
          <w:b/>
        </w:rPr>
        <w:t xml:space="preserve"> Press Enter</w:t>
      </w:r>
    </w:p>
    <w:p w:rsidR="002B09CE" w:rsidRDefault="002B09CE">
      <w:pPr>
        <w:rPr>
          <w:rFonts w:ascii="Times New Roman" w:hAnsi="Times New Roman" w:cs="Times New Roman"/>
        </w:rPr>
      </w:pPr>
    </w:p>
    <w:p w:rsidR="002B09CE" w:rsidRDefault="002B09CE">
      <w:pPr>
        <w:rPr>
          <w:rFonts w:ascii="Times New Roman" w:hAnsi="Times New Roman" w:cs="Times New Roman"/>
        </w:rPr>
      </w:pPr>
    </w:p>
    <w:p w:rsidR="002B09CE" w:rsidRDefault="002B09CE">
      <w:pPr>
        <w:rPr>
          <w:rFonts w:ascii="Times New Roman" w:hAnsi="Times New Roman" w:cs="Times New Roman"/>
        </w:rPr>
      </w:pPr>
    </w:p>
    <w:p w:rsidR="002B09CE" w:rsidRDefault="002B09CE">
      <w:pPr>
        <w:rPr>
          <w:rFonts w:ascii="Times New Roman" w:hAnsi="Times New Roman" w:cs="Times New Roman"/>
        </w:rPr>
      </w:pPr>
    </w:p>
    <w:p w:rsidR="00EC0D9C" w:rsidRDefault="00EC0D9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>
                <wp:simplePos x="0" y="0"/>
                <wp:positionH relativeFrom="column">
                  <wp:posOffset>3895725</wp:posOffset>
                </wp:positionH>
                <wp:positionV relativeFrom="paragraph">
                  <wp:posOffset>170815</wp:posOffset>
                </wp:positionV>
                <wp:extent cx="2790825" cy="2162175"/>
                <wp:effectExtent l="0" t="0" r="28575" b="28575"/>
                <wp:wrapNone/>
                <wp:docPr id="112" name="Text Box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90825" cy="21621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706FE" w:rsidRDefault="00B706FE">
                            <w:r w:rsidRPr="00AB1B19">
                              <w:rPr>
                                <w:noProof/>
                              </w:rPr>
                              <w:drawing>
                                <wp:inline distT="0" distB="0" distL="0" distR="0" wp14:anchorId="3B26F0C6" wp14:editId="5FEFA056">
                                  <wp:extent cx="2600325" cy="2028825"/>
                                  <wp:effectExtent l="0" t="0" r="9525" b="9525"/>
                                  <wp:docPr id="113" name="Picture 1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0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601595" cy="2029816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12" o:spid="_x0000_s1076" type="#_x0000_t202" style="position:absolute;margin-left:306.75pt;margin-top:13.45pt;width:219.75pt;height:170.25pt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" fillcolor="white [3201]" strokeweight=".5pt">
                <v:textbox>
                  <w:txbxContent>
                    <w:p w:rsidR="00B706FE" w:rsidRDefault="00B706FE">
                      <w:r w:rsidRPr="00AB1B19">
                        <w:rPr>
                          <w:noProof/>
                        </w:rPr>
                        <w:drawing>
                          <wp:inline distT="0" distB="0" distL="0" distR="0" wp14:anchorId="3B26F0C6" wp14:editId="5FEFA056">
                            <wp:extent cx="2600325" cy="2028825"/>
                            <wp:effectExtent l="0" t="0" r="9525" b="9525"/>
                            <wp:docPr id="113" name="Picture 1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0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601595" cy="2029816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2B09CE" w:rsidRDefault="002B09CE" w:rsidP="00EC0D9C">
      <w:pPr>
        <w:spacing w:after="0"/>
        <w:rPr>
          <w:rFonts w:ascii="Times New Roman" w:hAnsi="Times New Roman" w:cs="Times New Roman"/>
          <w:b/>
          <w:color w:val="FF0000"/>
          <w:lang w:val="en-CA"/>
        </w:rPr>
      </w:pPr>
    </w:p>
    <w:p w:rsidR="002B09CE" w:rsidRDefault="002B09CE" w:rsidP="00EC0D9C">
      <w:pPr>
        <w:spacing w:after="0"/>
        <w:rPr>
          <w:rFonts w:ascii="Times New Roman" w:hAnsi="Times New Roman" w:cs="Times New Roman"/>
          <w:b/>
          <w:color w:val="FF0000"/>
          <w:lang w:val="en-CA"/>
        </w:rPr>
      </w:pPr>
    </w:p>
    <w:p w:rsidR="00EC0D9C" w:rsidRDefault="00EC0D9C" w:rsidP="00EC0D9C">
      <w:pPr>
        <w:spacing w:after="0"/>
        <w:rPr>
          <w:rFonts w:ascii="Times New Roman" w:hAnsi="Times New Roman" w:cs="Times New Roman"/>
          <w:lang w:val="en-CA"/>
        </w:rPr>
      </w:pPr>
      <w:r w:rsidRPr="00EC0D9C">
        <w:rPr>
          <w:rFonts w:ascii="Times New Roman" w:hAnsi="Times New Roman" w:cs="Times New Roman"/>
          <w:b/>
          <w:color w:val="FF0000"/>
          <w:lang w:val="en-CA"/>
        </w:rPr>
        <w:t>Note</w:t>
      </w:r>
      <w:r>
        <w:rPr>
          <w:rFonts w:ascii="Times New Roman" w:hAnsi="Times New Roman" w:cs="Times New Roman"/>
          <w:lang w:val="en-CA"/>
        </w:rPr>
        <w:t xml:space="preserve">: </w:t>
      </w:r>
      <w:r w:rsidRPr="00EC0D9C">
        <w:rPr>
          <w:rFonts w:ascii="Times New Roman" w:hAnsi="Times New Roman" w:cs="Times New Roman"/>
          <w:lang w:val="en-CA"/>
        </w:rPr>
        <w:t xml:space="preserve">When the new operating system boots, you </w:t>
      </w:r>
      <w:r w:rsidRPr="00980976">
        <w:rPr>
          <w:rFonts w:ascii="Times New Roman" w:hAnsi="Times New Roman" w:cs="Times New Roman"/>
          <w:b/>
          <w:color w:val="FF0000"/>
          <w:lang w:val="en-CA"/>
        </w:rPr>
        <w:t>may/may not</w:t>
      </w:r>
      <w:r w:rsidRPr="00980976">
        <w:rPr>
          <w:rFonts w:ascii="Times New Roman" w:hAnsi="Times New Roman" w:cs="Times New Roman"/>
          <w:color w:val="FF0000"/>
          <w:lang w:val="en-CA"/>
        </w:rPr>
        <w:t xml:space="preserve"> </w:t>
      </w:r>
    </w:p>
    <w:p w:rsidR="00EC0D9C" w:rsidRDefault="00EC0D9C" w:rsidP="00EC0D9C">
      <w:pPr>
        <w:spacing w:after="0"/>
        <w:rPr>
          <w:rFonts w:ascii="Times New Roman" w:hAnsi="Times New Roman" w:cs="Times New Roman"/>
          <w:lang w:val="en-CA"/>
        </w:rPr>
      </w:pPr>
      <w:proofErr w:type="gramStart"/>
      <w:r w:rsidRPr="00EC0D9C">
        <w:rPr>
          <w:rFonts w:ascii="Times New Roman" w:hAnsi="Times New Roman" w:cs="Times New Roman"/>
          <w:lang w:val="en-CA"/>
        </w:rPr>
        <w:t>see</w:t>
      </w:r>
      <w:proofErr w:type="gramEnd"/>
      <w:r w:rsidRPr="00EC0D9C">
        <w:rPr>
          <w:rFonts w:ascii="Times New Roman" w:hAnsi="Times New Roman" w:cs="Times New Roman"/>
          <w:lang w:val="en-CA"/>
        </w:rPr>
        <w:t xml:space="preserve"> errors such as these.  If so, click </w:t>
      </w:r>
      <w:r w:rsidRPr="00EC0D9C">
        <w:rPr>
          <w:rFonts w:ascii="Times New Roman" w:hAnsi="Times New Roman" w:cs="Times New Roman"/>
          <w:b/>
          <w:bCs/>
          <w:lang w:val="en-CA"/>
        </w:rPr>
        <w:t>I Finished Installing</w:t>
      </w:r>
      <w:r w:rsidRPr="00EC0D9C">
        <w:rPr>
          <w:rFonts w:ascii="Times New Roman" w:hAnsi="Times New Roman" w:cs="Times New Roman"/>
          <w:lang w:val="en-CA"/>
        </w:rPr>
        <w:t xml:space="preserve"> </w:t>
      </w:r>
    </w:p>
    <w:p w:rsidR="00EC0D9C" w:rsidRDefault="00EC0D9C" w:rsidP="00EC0D9C">
      <w:pPr>
        <w:spacing w:after="0"/>
        <w:rPr>
          <w:rFonts w:ascii="Times New Roman" w:hAnsi="Times New Roman" w:cs="Times New Roman"/>
          <w:lang w:val="en-CA"/>
        </w:rPr>
      </w:pPr>
      <w:proofErr w:type="gramStart"/>
      <w:r w:rsidRPr="00EC0D9C">
        <w:rPr>
          <w:rFonts w:ascii="Times New Roman" w:hAnsi="Times New Roman" w:cs="Times New Roman"/>
          <w:lang w:val="en-CA"/>
        </w:rPr>
        <w:t>on</w:t>
      </w:r>
      <w:proofErr w:type="gramEnd"/>
      <w:r w:rsidRPr="00EC0D9C">
        <w:rPr>
          <w:rFonts w:ascii="Times New Roman" w:hAnsi="Times New Roman" w:cs="Times New Roman"/>
          <w:lang w:val="en-CA"/>
        </w:rPr>
        <w:t xml:space="preserve"> the bottom of the </w:t>
      </w:r>
      <w:r w:rsidRPr="00EC0D9C">
        <w:rPr>
          <w:rFonts w:ascii="Times New Roman" w:hAnsi="Times New Roman" w:cs="Times New Roman"/>
          <w:b/>
          <w:bCs/>
          <w:lang w:val="en-CA"/>
        </w:rPr>
        <w:t>Ubuntu</w:t>
      </w:r>
      <w:r w:rsidRPr="00EC0D9C">
        <w:rPr>
          <w:rFonts w:ascii="Times New Roman" w:hAnsi="Times New Roman" w:cs="Times New Roman"/>
          <w:lang w:val="en-CA"/>
        </w:rPr>
        <w:t xml:space="preserve"> tab in VMware Workstation. </w:t>
      </w:r>
    </w:p>
    <w:p w:rsidR="002E622E" w:rsidRDefault="00EC0D9C" w:rsidP="00980976">
      <w:pPr>
        <w:spacing w:after="0"/>
        <w:rPr>
          <w:rFonts w:ascii="Times New Roman" w:hAnsi="Times New Roman" w:cs="Times New Roman"/>
          <w:lang w:val="en-CA"/>
        </w:rPr>
      </w:pPr>
      <w:r w:rsidRPr="00EC0D9C">
        <w:rPr>
          <w:rFonts w:ascii="Times New Roman" w:hAnsi="Times New Roman" w:cs="Times New Roman"/>
          <w:lang w:val="en-CA"/>
        </w:rPr>
        <w:t xml:space="preserve">Click on the error screen and press </w:t>
      </w:r>
      <w:r w:rsidRPr="00EC0D9C">
        <w:rPr>
          <w:rFonts w:ascii="Times New Roman" w:hAnsi="Times New Roman" w:cs="Times New Roman"/>
          <w:b/>
          <w:bCs/>
          <w:lang w:val="en-CA"/>
        </w:rPr>
        <w:t>1</w:t>
      </w:r>
      <w:r w:rsidR="002E622E">
        <w:rPr>
          <w:rFonts w:ascii="Times New Roman" w:hAnsi="Times New Roman" w:cs="Times New Roman"/>
          <w:lang w:val="en-CA"/>
        </w:rPr>
        <w:t xml:space="preserve"> to reboot, or </w:t>
      </w:r>
      <w:r w:rsidR="002E622E" w:rsidRPr="003673A8">
        <w:rPr>
          <w:rFonts w:ascii="Times New Roman" w:hAnsi="Times New Roman" w:cs="Times New Roman"/>
          <w:b/>
          <w:lang w:val="en-CA"/>
        </w:rPr>
        <w:t>power off/on</w:t>
      </w:r>
      <w:r w:rsidR="002E622E">
        <w:rPr>
          <w:rFonts w:ascii="Times New Roman" w:hAnsi="Times New Roman" w:cs="Times New Roman"/>
          <w:lang w:val="en-CA"/>
        </w:rPr>
        <w:t xml:space="preserve"> the </w:t>
      </w:r>
    </w:p>
    <w:p w:rsidR="00EC0D9C" w:rsidRDefault="002E622E" w:rsidP="00EC0D9C">
      <w:pPr>
        <w:rPr>
          <w:rFonts w:ascii="Times New Roman" w:hAnsi="Times New Roman" w:cs="Times New Roman"/>
          <w:lang w:val="en-CA"/>
        </w:rPr>
      </w:pPr>
      <w:r>
        <w:rPr>
          <w:rFonts w:ascii="Times New Roman" w:hAnsi="Times New Roman" w:cs="Times New Roman"/>
          <w:lang w:val="en-CA"/>
        </w:rPr>
        <w:t xml:space="preserve">Ubuntu again, </w:t>
      </w:r>
      <w:proofErr w:type="gramStart"/>
      <w:r>
        <w:rPr>
          <w:rFonts w:ascii="Times New Roman" w:hAnsi="Times New Roman" w:cs="Times New Roman"/>
          <w:lang w:val="en-CA"/>
        </w:rPr>
        <w:t>Be</w:t>
      </w:r>
      <w:proofErr w:type="gramEnd"/>
      <w:r>
        <w:rPr>
          <w:rFonts w:ascii="Times New Roman" w:hAnsi="Times New Roman" w:cs="Times New Roman"/>
          <w:lang w:val="en-CA"/>
        </w:rPr>
        <w:t xml:space="preserve"> patient……</w:t>
      </w:r>
      <w:r w:rsidR="00EC0D9C" w:rsidRPr="00EC0D9C">
        <w:rPr>
          <w:rFonts w:ascii="Times New Roman" w:hAnsi="Times New Roman" w:cs="Times New Roman"/>
          <w:lang w:val="en-CA"/>
        </w:rPr>
        <w:t xml:space="preserve"> </w:t>
      </w:r>
    </w:p>
    <w:p w:rsidR="00B706FE" w:rsidRDefault="00B706FE" w:rsidP="00EC0D9C">
      <w:pPr>
        <w:rPr>
          <w:rFonts w:ascii="Times New Roman" w:hAnsi="Times New Roman" w:cs="Times New Roman"/>
          <w:lang w:val="en-CA"/>
        </w:rPr>
      </w:pPr>
    </w:p>
    <w:p w:rsidR="00EC734B" w:rsidRDefault="00EC734B" w:rsidP="00EC0D9C">
      <w:pPr>
        <w:rPr>
          <w:rFonts w:ascii="Times New Roman" w:hAnsi="Times New Roman" w:cs="Times New Roman"/>
          <w:lang w:val="en-CA"/>
        </w:rPr>
      </w:pPr>
    </w:p>
    <w:p w:rsidR="00B706FE" w:rsidRDefault="00B706FE" w:rsidP="00EC0D9C">
      <w:pPr>
        <w:rPr>
          <w:rFonts w:ascii="Times New Roman" w:hAnsi="Times New Roman" w:cs="Times New Roman"/>
          <w:lang w:val="en-CA"/>
        </w:rPr>
      </w:pPr>
      <w:r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208EBE4F" wp14:editId="1F27B318">
                <wp:simplePos x="0" y="0"/>
                <wp:positionH relativeFrom="column">
                  <wp:posOffset>3990975</wp:posOffset>
                </wp:positionH>
                <wp:positionV relativeFrom="paragraph">
                  <wp:posOffset>156210</wp:posOffset>
                </wp:positionV>
                <wp:extent cx="2695575" cy="1190625"/>
                <wp:effectExtent l="0" t="0" r="28575" b="28575"/>
                <wp:wrapNone/>
                <wp:docPr id="114" name="Text Box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95575" cy="11906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706FE" w:rsidRDefault="00B706FE">
                            <w:r w:rsidRPr="00B706FE">
                              <w:rPr>
                                <w:noProof/>
                              </w:rPr>
                              <w:drawing>
                                <wp:inline distT="0" distB="0" distL="0" distR="0" wp14:anchorId="5D1A1F66" wp14:editId="4E337C86">
                                  <wp:extent cx="2428875" cy="1143000"/>
                                  <wp:effectExtent l="0" t="0" r="9525" b="0"/>
                                  <wp:docPr id="115" name="Picture 11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9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0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428875" cy="11430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14" o:spid="_x0000_s1077" type="#_x0000_t202" style="position:absolute;margin-left:314.25pt;margin-top:12.3pt;width:212.25pt;height:93.75pt;z-index:2517135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" fillcolor="white [3201]" strokeweight=".5pt">
                <v:textbox>
                  <w:txbxContent>
                    <w:p w:rsidR="00B706FE" w:rsidRDefault="00B706FE">
                      <w:r w:rsidRPr="00B706FE">
                        <w:drawing>
                          <wp:inline distT="0" distB="0" distL="0" distR="0" wp14:anchorId="3E96ACF5" wp14:editId="357619E2">
                            <wp:extent cx="2428875" cy="1143000"/>
                            <wp:effectExtent l="0" t="0" r="9525" b="0"/>
                            <wp:docPr id="115" name="Picture 11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9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0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428875" cy="11430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B706FE" w:rsidRDefault="00B706FE" w:rsidP="00B706FE">
      <w:pPr>
        <w:spacing w:after="0"/>
        <w:rPr>
          <w:rFonts w:ascii="Times New Roman" w:hAnsi="Times New Roman" w:cs="Times New Roman"/>
          <w:lang w:val="en-CA"/>
        </w:rPr>
      </w:pPr>
      <w:r>
        <w:rPr>
          <w:rFonts w:ascii="Times New Roman" w:hAnsi="Times New Roman" w:cs="Times New Roman"/>
          <w:lang w:val="en-CA"/>
        </w:rPr>
        <w:t>Ubuntu should boot normally. When the Ubuntu boot scree</w:t>
      </w:r>
      <w:r w:rsidR="002E622E">
        <w:rPr>
          <w:rFonts w:ascii="Times New Roman" w:hAnsi="Times New Roman" w:cs="Times New Roman"/>
          <w:lang w:val="en-CA"/>
        </w:rPr>
        <w:t>n</w:t>
      </w:r>
    </w:p>
    <w:p w:rsidR="00B706FE" w:rsidRDefault="00B706FE" w:rsidP="00EC0D9C">
      <w:pPr>
        <w:rPr>
          <w:rFonts w:ascii="Times New Roman" w:hAnsi="Times New Roman" w:cs="Times New Roman"/>
          <w:lang w:val="en-CA"/>
        </w:rPr>
      </w:pPr>
      <w:r>
        <w:rPr>
          <w:rFonts w:ascii="Times New Roman" w:hAnsi="Times New Roman" w:cs="Times New Roman"/>
          <w:lang w:val="en-CA"/>
        </w:rPr>
        <w:t xml:space="preserve"> </w:t>
      </w:r>
      <w:r w:rsidR="002E622E">
        <w:rPr>
          <w:rFonts w:ascii="Times New Roman" w:hAnsi="Times New Roman" w:cs="Times New Roman"/>
          <w:lang w:val="en-CA"/>
        </w:rPr>
        <w:t>A</w:t>
      </w:r>
      <w:r>
        <w:rPr>
          <w:rFonts w:ascii="Times New Roman" w:hAnsi="Times New Roman" w:cs="Times New Roman"/>
          <w:lang w:val="en-CA"/>
        </w:rPr>
        <w:t>ppears</w:t>
      </w:r>
      <w:r w:rsidR="002E622E">
        <w:rPr>
          <w:rFonts w:ascii="Times New Roman" w:hAnsi="Times New Roman" w:cs="Times New Roman"/>
          <w:lang w:val="en-CA"/>
        </w:rPr>
        <w:t>,</w:t>
      </w:r>
      <w:r>
        <w:rPr>
          <w:rFonts w:ascii="Times New Roman" w:hAnsi="Times New Roman" w:cs="Times New Roman"/>
          <w:lang w:val="en-CA"/>
        </w:rPr>
        <w:t xml:space="preserve"> click on the account you have created and log in as that user.</w:t>
      </w:r>
    </w:p>
    <w:p w:rsidR="00B706FE" w:rsidRDefault="00B706FE" w:rsidP="002E622E">
      <w:pPr>
        <w:spacing w:after="0"/>
        <w:rPr>
          <w:rFonts w:ascii="Times New Roman" w:hAnsi="Times New Roman" w:cs="Times New Roman"/>
          <w:lang w:val="en-CA"/>
        </w:rPr>
      </w:pPr>
      <w:r w:rsidRPr="00146E8A">
        <w:rPr>
          <w:rFonts w:ascii="Times New Roman" w:hAnsi="Times New Roman" w:cs="Times New Roman"/>
          <w:b/>
          <w:color w:val="FF0000"/>
          <w:lang w:val="en-CA"/>
        </w:rPr>
        <w:t>Important note</w:t>
      </w:r>
      <w:r>
        <w:rPr>
          <w:rFonts w:ascii="Times New Roman" w:hAnsi="Times New Roman" w:cs="Times New Roman"/>
          <w:lang w:val="en-CA"/>
        </w:rPr>
        <w:t xml:space="preserve">: </w:t>
      </w:r>
      <w:r w:rsidR="00146E8A">
        <w:rPr>
          <w:rFonts w:ascii="Times New Roman" w:hAnsi="Times New Roman" w:cs="Times New Roman"/>
          <w:lang w:val="en-CA"/>
        </w:rPr>
        <w:t>if you are missing your mouse in</w:t>
      </w:r>
      <w:r w:rsidR="003673A8">
        <w:rPr>
          <w:rFonts w:ascii="Times New Roman" w:hAnsi="Times New Roman" w:cs="Times New Roman"/>
          <w:lang w:val="en-CA"/>
        </w:rPr>
        <w:t xml:space="preserve">side </w:t>
      </w:r>
      <w:bookmarkStart w:id="1" w:name="_GoBack"/>
      <w:bookmarkEnd w:id="1"/>
      <w:r w:rsidR="003673A8">
        <w:rPr>
          <w:rFonts w:ascii="Times New Roman" w:hAnsi="Times New Roman" w:cs="Times New Roman"/>
          <w:lang w:val="en-CA"/>
        </w:rPr>
        <w:t>of your</w:t>
      </w:r>
      <w:r>
        <w:rPr>
          <w:rFonts w:ascii="Times New Roman" w:hAnsi="Times New Roman" w:cs="Times New Roman"/>
          <w:lang w:val="en-CA"/>
        </w:rPr>
        <w:t xml:space="preserve"> computer</w:t>
      </w:r>
    </w:p>
    <w:p w:rsidR="00B706FE" w:rsidRPr="00EC0D9C" w:rsidRDefault="00B706FE" w:rsidP="00EC0D9C">
      <w:pPr>
        <w:rPr>
          <w:rFonts w:ascii="Times New Roman" w:hAnsi="Times New Roman" w:cs="Times New Roman"/>
          <w:lang w:val="en-CA"/>
        </w:rPr>
      </w:pPr>
      <w:r>
        <w:rPr>
          <w:rFonts w:ascii="Times New Roman" w:hAnsi="Times New Roman" w:cs="Times New Roman"/>
          <w:lang w:val="en-CA"/>
        </w:rPr>
        <w:t>(</w:t>
      </w:r>
      <w:r w:rsidR="000C70D2">
        <w:rPr>
          <w:rFonts w:ascii="Times New Roman" w:hAnsi="Times New Roman" w:cs="Times New Roman"/>
          <w:lang w:val="en-CA"/>
        </w:rPr>
        <w:t>Virtual</w:t>
      </w:r>
      <w:r w:rsidR="00146E8A">
        <w:rPr>
          <w:rFonts w:ascii="Times New Roman" w:hAnsi="Times New Roman" w:cs="Times New Roman"/>
          <w:lang w:val="en-CA"/>
        </w:rPr>
        <w:t xml:space="preserve"> machine) just press </w:t>
      </w:r>
      <w:proofErr w:type="spellStart"/>
      <w:r w:rsidR="00146E8A">
        <w:rPr>
          <w:rFonts w:ascii="Times New Roman" w:hAnsi="Times New Roman" w:cs="Times New Roman"/>
          <w:lang w:val="en-CA"/>
        </w:rPr>
        <w:t>Ctrl+Alt</w:t>
      </w:r>
      <w:proofErr w:type="spellEnd"/>
    </w:p>
    <w:p w:rsidR="00EC0D9C" w:rsidRDefault="00EC0D9C">
      <w:pPr>
        <w:rPr>
          <w:rFonts w:ascii="Times New Roman" w:hAnsi="Times New Roman" w:cs="Times New Roman"/>
        </w:rPr>
      </w:pPr>
    </w:p>
    <w:p w:rsidR="000C70D2" w:rsidRPr="00BF5BE1" w:rsidRDefault="000C70D2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BF5BE1">
        <w:rPr>
          <w:rFonts w:ascii="Times New Roman" w:hAnsi="Times New Roman" w:cs="Times New Roman"/>
          <w:b/>
          <w:sz w:val="28"/>
          <w:szCs w:val="28"/>
          <w:u w:val="single"/>
        </w:rPr>
        <w:t>Update Ubuntu Linux</w:t>
      </w:r>
    </w:p>
    <w:p w:rsidR="000C70D2" w:rsidRDefault="00D623C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>
                <wp:simplePos x="0" y="0"/>
                <wp:positionH relativeFrom="column">
                  <wp:posOffset>3971925</wp:posOffset>
                </wp:positionH>
                <wp:positionV relativeFrom="paragraph">
                  <wp:posOffset>187325</wp:posOffset>
                </wp:positionV>
                <wp:extent cx="2762250" cy="428625"/>
                <wp:effectExtent l="0" t="0" r="19050" b="28575"/>
                <wp:wrapNone/>
                <wp:docPr id="122" name="Text Box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2250" cy="4286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623CA" w:rsidRDefault="00D623CA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CFA5A00" wp14:editId="1F6D072C">
                                  <wp:extent cx="2573020" cy="332530"/>
                                  <wp:effectExtent l="0" t="0" r="0" b="0"/>
                                  <wp:docPr id="123" name="Picture 12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"/>
                                          <pic:cNvPicPr/>
                                        </pic:nvPicPr>
                                        <pic:blipFill>
                                          <a:blip r:embed="rId110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573020" cy="33253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22" o:spid="_x0000_s1078" type="#_x0000_t202" style="position:absolute;margin-left:312.75pt;margin-top:14.75pt;width:217.5pt;height:33.75pt;z-index:2517166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" fillcolor="white [3201]" strokeweight=".5pt">
                <v:textbox>
                  <w:txbxContent>
                    <w:p w:rsidR="00D623CA" w:rsidRDefault="00D623CA">
                      <w:r>
                        <w:rPr>
                          <w:noProof/>
                        </w:rPr>
                        <w:drawing>
                          <wp:inline distT="0" distB="0" distL="0" distR="0" wp14:anchorId="2CFA5A00" wp14:editId="1F6D072C">
                            <wp:extent cx="2573020" cy="332530"/>
                            <wp:effectExtent l="0" t="0" r="0" b="0"/>
                            <wp:docPr id="123" name="Picture 12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"/>
                                    <pic:cNvPicPr/>
                                  </pic:nvPicPr>
                                  <pic:blipFill>
                                    <a:blip r:embed="rId111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573020" cy="33253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D623CA" w:rsidRDefault="000C70D2" w:rsidP="00D623CA">
      <w:pPr>
        <w:spacing w:after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Click </w:t>
      </w:r>
      <w:r w:rsidR="002E622E">
        <w:rPr>
          <w:rFonts w:ascii="Times New Roman" w:hAnsi="Times New Roman" w:cs="Times New Roman"/>
        </w:rPr>
        <w:t>on the</w:t>
      </w:r>
      <w:r>
        <w:rPr>
          <w:rFonts w:ascii="Times New Roman" w:hAnsi="Times New Roman" w:cs="Times New Roman"/>
        </w:rPr>
        <w:t xml:space="preserve"> </w:t>
      </w:r>
      <w:r w:rsidRPr="00D623CA">
        <w:rPr>
          <w:rFonts w:ascii="Times New Roman" w:hAnsi="Times New Roman" w:cs="Times New Roman"/>
          <w:b/>
        </w:rPr>
        <w:t xml:space="preserve">Dash </w:t>
      </w:r>
      <w:r>
        <w:rPr>
          <w:rFonts w:ascii="Times New Roman" w:hAnsi="Times New Roman" w:cs="Times New Roman"/>
        </w:rPr>
        <w:t>and type update</w:t>
      </w:r>
    </w:p>
    <w:p w:rsidR="00D623CA" w:rsidRDefault="00D623CA" w:rsidP="00D623CA">
      <w:pPr>
        <w:spacing w:after="0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</w:rPr>
        <w:t xml:space="preserve">Then choose </w:t>
      </w:r>
      <w:r w:rsidR="00493B7B" w:rsidRPr="00D623CA">
        <w:rPr>
          <w:rFonts w:ascii="Times New Roman" w:hAnsi="Times New Roman" w:cs="Times New Roman"/>
          <w:b/>
        </w:rPr>
        <w:t>A Applications</w:t>
      </w:r>
    </w:p>
    <w:p w:rsidR="00D623CA" w:rsidRDefault="00D623CA" w:rsidP="00D623CA">
      <w:pPr>
        <w:spacing w:after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0C4D753B" wp14:editId="129712CE">
                <wp:simplePos x="0" y="0"/>
                <wp:positionH relativeFrom="column">
                  <wp:posOffset>3971925</wp:posOffset>
                </wp:positionH>
                <wp:positionV relativeFrom="paragraph">
                  <wp:posOffset>78105</wp:posOffset>
                </wp:positionV>
                <wp:extent cx="2667000" cy="1028700"/>
                <wp:effectExtent l="0" t="0" r="19050" b="19050"/>
                <wp:wrapNone/>
                <wp:docPr id="126" name="Text Box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67000" cy="10287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623CA" w:rsidRDefault="00D623CA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88C6C31" wp14:editId="5E1F4015">
                                  <wp:extent cx="2571750" cy="933450"/>
                                  <wp:effectExtent l="0" t="0" r="0" b="0"/>
                                  <wp:docPr id="127" name="Picture 12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"/>
                                          <pic:cNvPicPr/>
                                        </pic:nvPicPr>
                                        <pic:blipFill>
                                          <a:blip r:embed="rId112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573185" cy="933971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126" o:spid="_x0000_s1079" type="#_x0000_t202" style="position:absolute;margin-left:312.75pt;margin-top:6.15pt;width:210pt;height:81pt;z-index:2517186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" fillcolor="white [3201]" strokeweight=".5pt">
                <v:textbox>
                  <w:txbxContent>
                    <w:p w:rsidR="00D623CA" w:rsidRDefault="00D623CA">
                      <w:r>
                        <w:rPr>
                          <w:noProof/>
                        </w:rPr>
                        <w:drawing>
                          <wp:inline distT="0" distB="0" distL="0" distR="0" wp14:anchorId="188C6C31" wp14:editId="5E1F4015">
                            <wp:extent cx="2571750" cy="933450"/>
                            <wp:effectExtent l="0" t="0" r="0" b="0"/>
                            <wp:docPr id="127" name="Picture 12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"/>
                                    <pic:cNvPicPr/>
                                  </pic:nvPicPr>
                                  <pic:blipFill>
                                    <a:blip r:embed="rId112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573185" cy="933971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Pr="00D623CA">
        <w:rPr>
          <w:rFonts w:ascii="Times New Roman" w:hAnsi="Times New Roman" w:cs="Times New Roman"/>
        </w:rPr>
        <w:t>Update page would come up and asks you to confirm and asks you</w:t>
      </w:r>
      <w:r>
        <w:rPr>
          <w:rFonts w:ascii="Times New Roman" w:hAnsi="Times New Roman" w:cs="Times New Roman"/>
        </w:rPr>
        <w:t xml:space="preserve"> </w:t>
      </w:r>
    </w:p>
    <w:p w:rsidR="00D623CA" w:rsidRDefault="00D623C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Again f</w:t>
      </w:r>
      <w:r w:rsidRPr="00D623CA">
        <w:rPr>
          <w:rFonts w:ascii="Times New Roman" w:hAnsi="Times New Roman" w:cs="Times New Roman"/>
        </w:rPr>
        <w:t xml:space="preserve">or the </w:t>
      </w:r>
      <w:r w:rsidRPr="00D623CA">
        <w:rPr>
          <w:rFonts w:ascii="Times New Roman" w:hAnsi="Times New Roman" w:cs="Times New Roman"/>
          <w:b/>
        </w:rPr>
        <w:t>authentication</w:t>
      </w:r>
      <w:r w:rsidRPr="00D623CA">
        <w:rPr>
          <w:rFonts w:ascii="Times New Roman" w:hAnsi="Times New Roman" w:cs="Times New Roman"/>
        </w:rPr>
        <w:t xml:space="preserve"> </w:t>
      </w:r>
    </w:p>
    <w:p w:rsidR="00D623CA" w:rsidRPr="00D623CA" w:rsidRDefault="00D623CA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</w:rPr>
        <w:t xml:space="preserve">Provide the </w:t>
      </w:r>
      <w:r w:rsidRPr="00D623CA">
        <w:rPr>
          <w:rFonts w:ascii="Times New Roman" w:hAnsi="Times New Roman" w:cs="Times New Roman"/>
          <w:b/>
        </w:rPr>
        <w:t xml:space="preserve">password </w:t>
      </w:r>
    </w:p>
    <w:p w:rsidR="00D623CA" w:rsidRPr="00D623CA" w:rsidRDefault="00D623CA">
      <w:pPr>
        <w:rPr>
          <w:rFonts w:ascii="Times New Roman" w:hAnsi="Times New Roman" w:cs="Times New Roman"/>
          <w:b/>
        </w:rPr>
      </w:pPr>
      <w:r w:rsidRPr="00D623CA">
        <w:rPr>
          <w:rFonts w:ascii="Times New Roman" w:hAnsi="Times New Roman" w:cs="Times New Roman"/>
          <w:b/>
        </w:rPr>
        <w:t xml:space="preserve"> </w:t>
      </w:r>
    </w:p>
    <w:p w:rsidR="00D623CA" w:rsidRDefault="00D623C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4EA40303" wp14:editId="051464C2">
                <wp:simplePos x="0" y="0"/>
                <wp:positionH relativeFrom="column">
                  <wp:posOffset>3876675</wp:posOffset>
                </wp:positionH>
                <wp:positionV relativeFrom="paragraph">
                  <wp:posOffset>224790</wp:posOffset>
                </wp:positionV>
                <wp:extent cx="2762250" cy="781050"/>
                <wp:effectExtent l="0" t="0" r="19050" b="19050"/>
                <wp:wrapNone/>
                <wp:docPr id="124" name="Text Box 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2250" cy="7810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623CA" w:rsidRDefault="00D623CA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BF273D6" wp14:editId="2F52C025">
                                  <wp:extent cx="2552700" cy="628650"/>
                                  <wp:effectExtent l="0" t="0" r="0" b="0"/>
                                  <wp:docPr id="125" name="Picture 12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"/>
                                          <pic:cNvPicPr/>
                                        </pic:nvPicPr>
                                        <pic:blipFill>
                                          <a:blip r:embed="rId113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567152" cy="632209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24" o:spid="_x0000_s1080" type="#_x0000_t202" style="position:absolute;margin-left:305.25pt;margin-top:17.7pt;width:217.5pt;height:61.5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" fillcolor="white [3201]" strokeweight=".5pt">
                <v:textbox>
                  <w:txbxContent>
                    <w:p w:rsidR="00D623CA" w:rsidRDefault="00D623CA">
                      <w:r>
                        <w:rPr>
                          <w:noProof/>
                        </w:rPr>
                        <w:drawing>
                          <wp:inline distT="0" distB="0" distL="0" distR="0" wp14:anchorId="4BF273D6" wp14:editId="2F52C025">
                            <wp:extent cx="2552700" cy="628650"/>
                            <wp:effectExtent l="0" t="0" r="0" b="0"/>
                            <wp:docPr id="125" name="Picture 12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"/>
                                    <pic:cNvPicPr/>
                                  </pic:nvPicPr>
                                  <pic:blipFill>
                                    <a:blip r:embed="rId114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567152" cy="632209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D623CA" w:rsidRDefault="00D623CA">
      <w:pPr>
        <w:rPr>
          <w:rFonts w:ascii="Times New Roman" w:hAnsi="Times New Roman" w:cs="Times New Roman"/>
        </w:rPr>
      </w:pPr>
    </w:p>
    <w:p w:rsidR="00D623CA" w:rsidRDefault="00D623CA">
      <w:pPr>
        <w:rPr>
          <w:rFonts w:ascii="Times New Roman" w:hAnsi="Times New Roman" w:cs="Times New Roman"/>
        </w:rPr>
      </w:pPr>
    </w:p>
    <w:p w:rsidR="00D623CA" w:rsidRDefault="00D623CA">
      <w:pPr>
        <w:rPr>
          <w:rFonts w:ascii="Times New Roman" w:hAnsi="Times New Roman" w:cs="Times New Roman"/>
        </w:rPr>
      </w:pPr>
    </w:p>
    <w:p w:rsidR="00D623CA" w:rsidRDefault="00D623CA">
      <w:pPr>
        <w:rPr>
          <w:rFonts w:ascii="Times New Roman" w:hAnsi="Times New Roman" w:cs="Times New Roman"/>
        </w:rPr>
      </w:pPr>
    </w:p>
    <w:p w:rsidR="000C70D2" w:rsidRPr="00FA370B" w:rsidRDefault="00D623C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</w:p>
    <w:sectPr w:rsidR="000C70D2" w:rsidRPr="00FA370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80F63"/>
    <w:rsid w:val="00007268"/>
    <w:rsid w:val="00011A2B"/>
    <w:rsid w:val="000265AD"/>
    <w:rsid w:val="000510A2"/>
    <w:rsid w:val="000957C5"/>
    <w:rsid w:val="000C138A"/>
    <w:rsid w:val="000C70D2"/>
    <w:rsid w:val="000D134C"/>
    <w:rsid w:val="00125E25"/>
    <w:rsid w:val="00141CB8"/>
    <w:rsid w:val="00146E8A"/>
    <w:rsid w:val="001557F6"/>
    <w:rsid w:val="00172A62"/>
    <w:rsid w:val="00180F63"/>
    <w:rsid w:val="00193412"/>
    <w:rsid w:val="001937DD"/>
    <w:rsid w:val="0019688F"/>
    <w:rsid w:val="001A1EBE"/>
    <w:rsid w:val="001D529B"/>
    <w:rsid w:val="001F6939"/>
    <w:rsid w:val="0024671E"/>
    <w:rsid w:val="0025320B"/>
    <w:rsid w:val="00256AD4"/>
    <w:rsid w:val="00260A22"/>
    <w:rsid w:val="00271C6E"/>
    <w:rsid w:val="002B09CE"/>
    <w:rsid w:val="002B7612"/>
    <w:rsid w:val="002C0BF5"/>
    <w:rsid w:val="002D01C8"/>
    <w:rsid w:val="002E622E"/>
    <w:rsid w:val="002F2F31"/>
    <w:rsid w:val="002F4A84"/>
    <w:rsid w:val="00305B88"/>
    <w:rsid w:val="003351D8"/>
    <w:rsid w:val="003673A8"/>
    <w:rsid w:val="003C1308"/>
    <w:rsid w:val="0043081D"/>
    <w:rsid w:val="0045415D"/>
    <w:rsid w:val="00493B7B"/>
    <w:rsid w:val="004C6125"/>
    <w:rsid w:val="004F26AB"/>
    <w:rsid w:val="005919F3"/>
    <w:rsid w:val="005C4E64"/>
    <w:rsid w:val="005D7BEC"/>
    <w:rsid w:val="005F1289"/>
    <w:rsid w:val="00603A25"/>
    <w:rsid w:val="0061549D"/>
    <w:rsid w:val="006B42E0"/>
    <w:rsid w:val="006B519E"/>
    <w:rsid w:val="00717ECB"/>
    <w:rsid w:val="007402A0"/>
    <w:rsid w:val="00744138"/>
    <w:rsid w:val="00750782"/>
    <w:rsid w:val="0076573F"/>
    <w:rsid w:val="007A2516"/>
    <w:rsid w:val="007F4613"/>
    <w:rsid w:val="008030D8"/>
    <w:rsid w:val="00835F2B"/>
    <w:rsid w:val="008615A3"/>
    <w:rsid w:val="009401C9"/>
    <w:rsid w:val="009445B6"/>
    <w:rsid w:val="00980976"/>
    <w:rsid w:val="009F67DD"/>
    <w:rsid w:val="00A0163B"/>
    <w:rsid w:val="00A0736E"/>
    <w:rsid w:val="00A262EC"/>
    <w:rsid w:val="00A319E2"/>
    <w:rsid w:val="00A32945"/>
    <w:rsid w:val="00A51EC3"/>
    <w:rsid w:val="00AD28D5"/>
    <w:rsid w:val="00AF39FC"/>
    <w:rsid w:val="00B237EE"/>
    <w:rsid w:val="00B5014E"/>
    <w:rsid w:val="00B6070A"/>
    <w:rsid w:val="00B706FE"/>
    <w:rsid w:val="00B71E6D"/>
    <w:rsid w:val="00B92741"/>
    <w:rsid w:val="00BB352B"/>
    <w:rsid w:val="00BB47F6"/>
    <w:rsid w:val="00BF5BE1"/>
    <w:rsid w:val="00C60152"/>
    <w:rsid w:val="00C67295"/>
    <w:rsid w:val="00C965EC"/>
    <w:rsid w:val="00CC046A"/>
    <w:rsid w:val="00CE1033"/>
    <w:rsid w:val="00D14DCD"/>
    <w:rsid w:val="00D623CA"/>
    <w:rsid w:val="00DF094A"/>
    <w:rsid w:val="00DF5AB2"/>
    <w:rsid w:val="00E06A14"/>
    <w:rsid w:val="00E22370"/>
    <w:rsid w:val="00E415A0"/>
    <w:rsid w:val="00E5515E"/>
    <w:rsid w:val="00E67404"/>
    <w:rsid w:val="00E70F97"/>
    <w:rsid w:val="00EA1EF2"/>
    <w:rsid w:val="00EC0D9C"/>
    <w:rsid w:val="00EC734B"/>
    <w:rsid w:val="00EE65CD"/>
    <w:rsid w:val="00EF2D73"/>
    <w:rsid w:val="00EF3474"/>
    <w:rsid w:val="00F1159C"/>
    <w:rsid w:val="00F43846"/>
    <w:rsid w:val="00F65B79"/>
    <w:rsid w:val="00F96A4F"/>
    <w:rsid w:val="00FA370B"/>
    <w:rsid w:val="00FA3BD3"/>
    <w:rsid w:val="00FA503C"/>
    <w:rsid w:val="00FD1DD1"/>
    <w:rsid w:val="00FD1DF8"/>
    <w:rsid w:val="00FD72E1"/>
    <w:rsid w:val="00FF4C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5919F3"/>
    <w:rPr>
      <w:color w:val="0000FF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919F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919F3"/>
    <w:rPr>
      <w:rFonts w:ascii="Tahoma" w:hAnsi="Tahoma" w:cs="Tahoma"/>
      <w:sz w:val="16"/>
      <w:szCs w:val="16"/>
    </w:rPr>
  </w:style>
  <w:style w:type="paragraph" w:customStyle="1" w:styleId="AlphaList">
    <w:name w:val="Alpha List"/>
    <w:basedOn w:val="ListBullet"/>
    <w:rsid w:val="00EC0D9C"/>
    <w:pPr>
      <w:numPr>
        <w:numId w:val="0"/>
      </w:numPr>
      <w:tabs>
        <w:tab w:val="num" w:pos="720"/>
      </w:tabs>
      <w:spacing w:after="0" w:line="240" w:lineRule="auto"/>
      <w:ind w:left="720" w:hanging="360"/>
      <w:contextualSpacing w:val="0"/>
    </w:pPr>
    <w:rPr>
      <w:rFonts w:ascii="Times New Roman" w:eastAsia="Times New Roman" w:hAnsi="Times New Roman" w:cs="Times New Roman"/>
      <w:sz w:val="24"/>
      <w:szCs w:val="24"/>
      <w:lang w:val="en-CA"/>
    </w:rPr>
  </w:style>
  <w:style w:type="paragraph" w:styleId="ListBullet">
    <w:name w:val="List Bullet"/>
    <w:basedOn w:val="Normal"/>
    <w:uiPriority w:val="99"/>
    <w:semiHidden/>
    <w:unhideWhenUsed/>
    <w:rsid w:val="00EC0D9C"/>
    <w:pPr>
      <w:numPr>
        <w:numId w:val="1"/>
      </w:numPr>
      <w:ind w:left="360" w:hanging="36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5919F3"/>
    <w:rPr>
      <w:color w:val="0000FF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919F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919F3"/>
    <w:rPr>
      <w:rFonts w:ascii="Tahoma" w:hAnsi="Tahoma" w:cs="Tahoma"/>
      <w:sz w:val="16"/>
      <w:szCs w:val="16"/>
    </w:rPr>
  </w:style>
  <w:style w:type="paragraph" w:customStyle="1" w:styleId="AlphaList">
    <w:name w:val="Alpha List"/>
    <w:basedOn w:val="ListBullet"/>
    <w:rsid w:val="00EC0D9C"/>
    <w:pPr>
      <w:numPr>
        <w:numId w:val="0"/>
      </w:numPr>
      <w:tabs>
        <w:tab w:val="num" w:pos="720"/>
      </w:tabs>
      <w:spacing w:after="0" w:line="240" w:lineRule="auto"/>
      <w:ind w:left="720" w:hanging="360"/>
      <w:contextualSpacing w:val="0"/>
    </w:pPr>
    <w:rPr>
      <w:rFonts w:ascii="Times New Roman" w:eastAsia="Times New Roman" w:hAnsi="Times New Roman" w:cs="Times New Roman"/>
      <w:sz w:val="24"/>
      <w:szCs w:val="24"/>
      <w:lang w:val="en-CA"/>
    </w:rPr>
  </w:style>
  <w:style w:type="paragraph" w:styleId="ListBullet">
    <w:name w:val="List Bullet"/>
    <w:basedOn w:val="Normal"/>
    <w:uiPriority w:val="99"/>
    <w:semiHidden/>
    <w:unhideWhenUsed/>
    <w:rsid w:val="00EC0D9C"/>
    <w:pPr>
      <w:numPr>
        <w:numId w:val="1"/>
      </w:numPr>
      <w:ind w:left="360" w:hanging="36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1.wmf"/><Relationship Id="rId21" Type="http://schemas.openxmlformats.org/officeDocument/2006/relationships/image" Target="media/image80.png"/><Relationship Id="rId42" Type="http://schemas.openxmlformats.org/officeDocument/2006/relationships/image" Target="media/image19.png"/><Relationship Id="rId47" Type="http://schemas.openxmlformats.org/officeDocument/2006/relationships/image" Target="media/image210.png"/><Relationship Id="rId63" Type="http://schemas.openxmlformats.org/officeDocument/2006/relationships/image" Target="media/image290.wmf"/><Relationship Id="rId68" Type="http://schemas.openxmlformats.org/officeDocument/2006/relationships/image" Target="media/image32.png"/><Relationship Id="rId84" Type="http://schemas.openxmlformats.org/officeDocument/2006/relationships/image" Target="media/image40.png"/><Relationship Id="rId89" Type="http://schemas.openxmlformats.org/officeDocument/2006/relationships/image" Target="media/image420.png"/><Relationship Id="rId112" Type="http://schemas.openxmlformats.org/officeDocument/2006/relationships/image" Target="media/image54.png"/><Relationship Id="rId16" Type="http://schemas.openxmlformats.org/officeDocument/2006/relationships/image" Target="media/image6.png"/><Relationship Id="rId107" Type="http://schemas.openxmlformats.org/officeDocument/2006/relationships/image" Target="media/image510.wmf"/><Relationship Id="rId11" Type="http://schemas.openxmlformats.org/officeDocument/2006/relationships/image" Target="media/image30.wmf"/><Relationship Id="rId24" Type="http://schemas.openxmlformats.org/officeDocument/2006/relationships/image" Target="media/image10.emf"/><Relationship Id="rId32" Type="http://schemas.openxmlformats.org/officeDocument/2006/relationships/image" Target="media/image14.wmf"/><Relationship Id="rId37" Type="http://schemas.openxmlformats.org/officeDocument/2006/relationships/image" Target="media/image160.png"/><Relationship Id="rId40" Type="http://schemas.openxmlformats.org/officeDocument/2006/relationships/image" Target="media/image18.png"/><Relationship Id="rId45" Type="http://schemas.openxmlformats.org/officeDocument/2006/relationships/image" Target="media/image200.png"/><Relationship Id="rId53" Type="http://schemas.openxmlformats.org/officeDocument/2006/relationships/image" Target="media/image240.png"/><Relationship Id="rId58" Type="http://schemas.openxmlformats.org/officeDocument/2006/relationships/image" Target="media/image27.wmf"/><Relationship Id="rId66" Type="http://schemas.openxmlformats.org/officeDocument/2006/relationships/image" Target="media/image31.png"/><Relationship Id="rId74" Type="http://schemas.openxmlformats.org/officeDocument/2006/relationships/image" Target="media/image35.wmf"/><Relationship Id="rId79" Type="http://schemas.openxmlformats.org/officeDocument/2006/relationships/image" Target="media/image370.wmf"/><Relationship Id="rId87" Type="http://schemas.openxmlformats.org/officeDocument/2006/relationships/image" Target="media/image410.png"/><Relationship Id="rId102" Type="http://schemas.openxmlformats.org/officeDocument/2006/relationships/image" Target="media/image49.png"/><Relationship Id="rId110" Type="http://schemas.openxmlformats.org/officeDocument/2006/relationships/image" Target="media/image53.png"/><Relationship Id="rId115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280.wmf"/><Relationship Id="rId82" Type="http://schemas.openxmlformats.org/officeDocument/2006/relationships/image" Target="media/image39.wmf"/><Relationship Id="rId90" Type="http://schemas.openxmlformats.org/officeDocument/2006/relationships/image" Target="media/image43.png"/><Relationship Id="rId95" Type="http://schemas.openxmlformats.org/officeDocument/2006/relationships/image" Target="media/image450.wmf"/><Relationship Id="rId19" Type="http://schemas.openxmlformats.org/officeDocument/2006/relationships/image" Target="media/image70.png"/><Relationship Id="rId14" Type="http://schemas.openxmlformats.org/officeDocument/2006/relationships/image" Target="media/image5.png"/><Relationship Id="rId22" Type="http://schemas.openxmlformats.org/officeDocument/2006/relationships/image" Target="media/image9.png"/><Relationship Id="rId27" Type="http://schemas.openxmlformats.org/officeDocument/2006/relationships/image" Target="media/image110.wmf"/><Relationship Id="rId30" Type="http://schemas.openxmlformats.org/officeDocument/2006/relationships/image" Target="media/image13.wmf"/><Relationship Id="rId35" Type="http://schemas.openxmlformats.org/officeDocument/2006/relationships/image" Target="media/image150.png"/><Relationship Id="rId43" Type="http://schemas.openxmlformats.org/officeDocument/2006/relationships/image" Target="media/image190.png"/><Relationship Id="rId48" Type="http://schemas.openxmlformats.org/officeDocument/2006/relationships/image" Target="media/image22.png"/><Relationship Id="rId56" Type="http://schemas.openxmlformats.org/officeDocument/2006/relationships/image" Target="media/image26.png"/><Relationship Id="rId64" Type="http://schemas.openxmlformats.org/officeDocument/2006/relationships/image" Target="media/image30.png"/><Relationship Id="rId69" Type="http://schemas.openxmlformats.org/officeDocument/2006/relationships/image" Target="media/image320.png"/><Relationship Id="rId77" Type="http://schemas.openxmlformats.org/officeDocument/2006/relationships/image" Target="media/image360.png"/><Relationship Id="rId100" Type="http://schemas.openxmlformats.org/officeDocument/2006/relationships/image" Target="media/image48.png"/><Relationship Id="rId105" Type="http://schemas.openxmlformats.org/officeDocument/2006/relationships/image" Target="media/image500.png"/><Relationship Id="rId113" Type="http://schemas.openxmlformats.org/officeDocument/2006/relationships/image" Target="media/image55.png"/><Relationship Id="rId8" Type="http://schemas.openxmlformats.org/officeDocument/2006/relationships/image" Target="media/image2.png"/><Relationship Id="rId51" Type="http://schemas.openxmlformats.org/officeDocument/2006/relationships/image" Target="media/image230.png"/><Relationship Id="rId72" Type="http://schemas.openxmlformats.org/officeDocument/2006/relationships/image" Target="media/image34.png"/><Relationship Id="rId80" Type="http://schemas.openxmlformats.org/officeDocument/2006/relationships/image" Target="media/image38.wmf"/><Relationship Id="rId85" Type="http://schemas.openxmlformats.org/officeDocument/2006/relationships/image" Target="media/image400.png"/><Relationship Id="rId93" Type="http://schemas.openxmlformats.org/officeDocument/2006/relationships/image" Target="media/image440.png"/><Relationship Id="rId98" Type="http://schemas.openxmlformats.org/officeDocument/2006/relationships/image" Target="media/image47.wmf"/><Relationship Id="rId3" Type="http://schemas.microsoft.com/office/2007/relationships/stylesWithEffects" Target="stylesWithEffects.xml"/><Relationship Id="rId12" Type="http://schemas.openxmlformats.org/officeDocument/2006/relationships/image" Target="media/image4.png"/><Relationship Id="rId17" Type="http://schemas.openxmlformats.org/officeDocument/2006/relationships/image" Target="media/image60.png"/><Relationship Id="rId25" Type="http://schemas.openxmlformats.org/officeDocument/2006/relationships/image" Target="media/image100.emf"/><Relationship Id="rId33" Type="http://schemas.openxmlformats.org/officeDocument/2006/relationships/image" Target="media/image140.wmf"/><Relationship Id="rId38" Type="http://schemas.openxmlformats.org/officeDocument/2006/relationships/image" Target="media/image17.png"/><Relationship Id="rId46" Type="http://schemas.openxmlformats.org/officeDocument/2006/relationships/image" Target="media/image21.png"/><Relationship Id="rId59" Type="http://schemas.openxmlformats.org/officeDocument/2006/relationships/image" Target="media/image270.wmf"/><Relationship Id="rId67" Type="http://schemas.openxmlformats.org/officeDocument/2006/relationships/image" Target="media/image310.png"/><Relationship Id="rId103" Type="http://schemas.openxmlformats.org/officeDocument/2006/relationships/image" Target="media/image490.png"/><Relationship Id="rId108" Type="http://schemas.openxmlformats.org/officeDocument/2006/relationships/image" Target="media/image52.wmf"/><Relationship Id="rId116" Type="http://schemas.openxmlformats.org/officeDocument/2006/relationships/theme" Target="theme/theme1.xml"/><Relationship Id="rId20" Type="http://schemas.openxmlformats.org/officeDocument/2006/relationships/image" Target="media/image8.png"/><Relationship Id="rId41" Type="http://schemas.openxmlformats.org/officeDocument/2006/relationships/image" Target="media/image180.png"/><Relationship Id="rId54" Type="http://schemas.openxmlformats.org/officeDocument/2006/relationships/image" Target="media/image25.png"/><Relationship Id="rId62" Type="http://schemas.openxmlformats.org/officeDocument/2006/relationships/image" Target="media/image29.wmf"/><Relationship Id="rId70" Type="http://schemas.openxmlformats.org/officeDocument/2006/relationships/image" Target="media/image33.png"/><Relationship Id="rId75" Type="http://schemas.openxmlformats.org/officeDocument/2006/relationships/image" Target="media/image350.wmf"/><Relationship Id="rId83" Type="http://schemas.openxmlformats.org/officeDocument/2006/relationships/image" Target="media/image390.wmf"/><Relationship Id="rId88" Type="http://schemas.openxmlformats.org/officeDocument/2006/relationships/image" Target="media/image42.png"/><Relationship Id="rId91" Type="http://schemas.openxmlformats.org/officeDocument/2006/relationships/image" Target="media/image430.png"/><Relationship Id="rId96" Type="http://schemas.openxmlformats.org/officeDocument/2006/relationships/image" Target="media/image46.png"/><Relationship Id="rId111" Type="http://schemas.openxmlformats.org/officeDocument/2006/relationships/image" Target="media/image530.png"/><Relationship Id="rId1" Type="http://schemas.openxmlformats.org/officeDocument/2006/relationships/customXml" Target="../customXml/item1.xml"/><Relationship Id="rId6" Type="http://schemas.openxmlformats.org/officeDocument/2006/relationships/hyperlink" Target="http://www.ubuntu.com/download/desktop" TargetMode="External"/><Relationship Id="rId15" Type="http://schemas.openxmlformats.org/officeDocument/2006/relationships/image" Target="media/image51.png"/><Relationship Id="rId23" Type="http://schemas.openxmlformats.org/officeDocument/2006/relationships/image" Target="media/image90.png"/><Relationship Id="rId28" Type="http://schemas.openxmlformats.org/officeDocument/2006/relationships/image" Target="media/image12.wmf"/><Relationship Id="rId36" Type="http://schemas.openxmlformats.org/officeDocument/2006/relationships/image" Target="media/image16.png"/><Relationship Id="rId49" Type="http://schemas.openxmlformats.org/officeDocument/2006/relationships/image" Target="media/image220.png"/><Relationship Id="rId57" Type="http://schemas.openxmlformats.org/officeDocument/2006/relationships/image" Target="media/image260.png"/><Relationship Id="rId106" Type="http://schemas.openxmlformats.org/officeDocument/2006/relationships/image" Target="media/image51.wmf"/><Relationship Id="rId114" Type="http://schemas.openxmlformats.org/officeDocument/2006/relationships/image" Target="media/image550.png"/><Relationship Id="rId10" Type="http://schemas.openxmlformats.org/officeDocument/2006/relationships/image" Target="media/image3.wmf"/><Relationship Id="rId31" Type="http://schemas.openxmlformats.org/officeDocument/2006/relationships/image" Target="media/image130.wmf"/><Relationship Id="rId44" Type="http://schemas.openxmlformats.org/officeDocument/2006/relationships/image" Target="media/image20.png"/><Relationship Id="rId52" Type="http://schemas.openxmlformats.org/officeDocument/2006/relationships/image" Target="media/image24.png"/><Relationship Id="rId60" Type="http://schemas.openxmlformats.org/officeDocument/2006/relationships/image" Target="media/image28.wmf"/><Relationship Id="rId65" Type="http://schemas.openxmlformats.org/officeDocument/2006/relationships/image" Target="media/image300.png"/><Relationship Id="rId73" Type="http://schemas.openxmlformats.org/officeDocument/2006/relationships/image" Target="media/image340.png"/><Relationship Id="rId78" Type="http://schemas.openxmlformats.org/officeDocument/2006/relationships/image" Target="media/image37.wmf"/><Relationship Id="rId81" Type="http://schemas.openxmlformats.org/officeDocument/2006/relationships/image" Target="media/image380.wmf"/><Relationship Id="rId86" Type="http://schemas.openxmlformats.org/officeDocument/2006/relationships/image" Target="media/image41.png"/><Relationship Id="rId94" Type="http://schemas.openxmlformats.org/officeDocument/2006/relationships/image" Target="media/image45.wmf"/><Relationship Id="rId99" Type="http://schemas.openxmlformats.org/officeDocument/2006/relationships/image" Target="media/image470.wmf"/><Relationship Id="rId101" Type="http://schemas.openxmlformats.org/officeDocument/2006/relationships/image" Target="media/image480.png"/><Relationship Id="rId4" Type="http://schemas.openxmlformats.org/officeDocument/2006/relationships/settings" Target="settings.xml"/><Relationship Id="rId9" Type="http://schemas.openxmlformats.org/officeDocument/2006/relationships/image" Target="media/image27.png"/><Relationship Id="rId13" Type="http://schemas.openxmlformats.org/officeDocument/2006/relationships/image" Target="media/image45.png"/><Relationship Id="rId18" Type="http://schemas.openxmlformats.org/officeDocument/2006/relationships/image" Target="media/image7.png"/><Relationship Id="rId39" Type="http://schemas.openxmlformats.org/officeDocument/2006/relationships/image" Target="media/image170.png"/><Relationship Id="rId109" Type="http://schemas.openxmlformats.org/officeDocument/2006/relationships/image" Target="media/image520.wmf"/><Relationship Id="rId34" Type="http://schemas.openxmlformats.org/officeDocument/2006/relationships/image" Target="media/image15.png"/><Relationship Id="rId50" Type="http://schemas.openxmlformats.org/officeDocument/2006/relationships/image" Target="media/image23.png"/><Relationship Id="rId55" Type="http://schemas.openxmlformats.org/officeDocument/2006/relationships/image" Target="media/image250.png"/><Relationship Id="rId76" Type="http://schemas.openxmlformats.org/officeDocument/2006/relationships/image" Target="media/image36.png"/><Relationship Id="rId97" Type="http://schemas.openxmlformats.org/officeDocument/2006/relationships/image" Target="media/image460.png"/><Relationship Id="rId104" Type="http://schemas.openxmlformats.org/officeDocument/2006/relationships/image" Target="media/image50.png"/><Relationship Id="rId7" Type="http://schemas.openxmlformats.org/officeDocument/2006/relationships/image" Target="media/image1.png"/><Relationship Id="rId71" Type="http://schemas.openxmlformats.org/officeDocument/2006/relationships/image" Target="media/image330.png"/><Relationship Id="rId92" Type="http://schemas.openxmlformats.org/officeDocument/2006/relationships/image" Target="media/image44.png"/><Relationship Id="rId2" Type="http://schemas.openxmlformats.org/officeDocument/2006/relationships/styles" Target="styles.xml"/><Relationship Id="rId29" Type="http://schemas.openxmlformats.org/officeDocument/2006/relationships/image" Target="media/image120.w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63D1B214-FD40-427B-BF29-0AC92D28F5C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278</TotalTime>
  <Pages>1</Pages>
  <Words>995</Words>
  <Characters>5676</Characters>
  <Application>Microsoft Office Word</Application>
  <DocSecurity>0</DocSecurity>
  <Lines>47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6658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mahmoud</dc:creator>
  <cp:lastModifiedBy>mahmoud</cp:lastModifiedBy>
  <cp:revision>93</cp:revision>
  <dcterms:created xsi:type="dcterms:W3CDTF">2016-09-29T22:01:00Z</dcterms:created>
  <dcterms:modified xsi:type="dcterms:W3CDTF">2016-09-30T14:19:00Z</dcterms:modified>
</cp:coreProperties>
</file>